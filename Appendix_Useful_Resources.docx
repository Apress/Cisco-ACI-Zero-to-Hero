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8FCCF" w14:textId="50E03D57" w:rsidR="00E95F6E" w:rsidRPr="005A39E2" w:rsidRDefault="002240B8" w:rsidP="00E95F6E">
      <w:pPr>
        <w:pStyle w:val="ChapterTitle"/>
        <w:rPr>
          <w:sz w:val="96"/>
        </w:rPr>
      </w:pPr>
      <w:r>
        <w:rPr>
          <w:sz w:val="96"/>
        </w:rPr>
        <w:t xml:space="preserve">Useful </w:t>
      </w:r>
      <w:r w:rsidR="00E50C4D">
        <w:rPr>
          <w:sz w:val="96"/>
        </w:rPr>
        <w:t xml:space="preserve">Cisco </w:t>
      </w:r>
      <w:r>
        <w:rPr>
          <w:sz w:val="96"/>
        </w:rPr>
        <w:t>ACI R</w:t>
      </w:r>
      <w:r w:rsidR="004F6944">
        <w:rPr>
          <w:sz w:val="96"/>
        </w:rPr>
        <w:t>esources</w:t>
      </w:r>
    </w:p>
    <w:p w14:paraId="0A1CF722" w14:textId="215764BC" w:rsidR="00A44870" w:rsidRDefault="004F6944" w:rsidP="004F6944">
      <w:pPr>
        <w:pStyle w:val="BodyTextFirst"/>
      </w:pPr>
      <w:r>
        <w:t xml:space="preserve">Although we have covered quite a </w:t>
      </w:r>
      <w:r w:rsidR="00D929BD">
        <w:t>lot of</w:t>
      </w:r>
      <w:r>
        <w:t xml:space="preserve"> topics related to ACI in this book, </w:t>
      </w:r>
      <w:r w:rsidR="00D929BD">
        <w:t>there is always significantly more to explore. I would lik</w:t>
      </w:r>
      <w:r w:rsidR="00A17CD7">
        <w:t xml:space="preserve">e to provide you with additional useful study and technical resources directly </w:t>
      </w:r>
      <w:r w:rsidR="004E0D58">
        <w:t xml:space="preserve">published </w:t>
      </w:r>
      <w:r w:rsidR="00A17CD7">
        <w:t xml:space="preserve">by Cisco and </w:t>
      </w:r>
      <w:r w:rsidR="004E0D58">
        <w:t xml:space="preserve">often </w:t>
      </w:r>
      <w:r w:rsidR="00A17CD7">
        <w:t xml:space="preserve">used by myself during </w:t>
      </w:r>
      <w:r w:rsidR="00B24CC8">
        <w:t>ACI</w:t>
      </w:r>
      <w:r w:rsidR="00A17CD7">
        <w:t xml:space="preserve"> implementation projects</w:t>
      </w:r>
      <w:r w:rsidR="004E0D58">
        <w:t>:</w:t>
      </w:r>
    </w:p>
    <w:p w14:paraId="30C03592" w14:textId="77777777" w:rsidR="004E0D58" w:rsidRDefault="004E0D58" w:rsidP="004F6944">
      <w:pPr>
        <w:pStyle w:val="BodyTextFirst"/>
      </w:pPr>
    </w:p>
    <w:p w14:paraId="347039B0" w14:textId="74917064" w:rsidR="004E0D58" w:rsidRPr="004E0D58" w:rsidRDefault="004E0D58" w:rsidP="004F6944">
      <w:pPr>
        <w:pStyle w:val="BodyTextFirst"/>
        <w:rPr>
          <w:b/>
          <w:bCs/>
        </w:rPr>
      </w:pPr>
      <w:r w:rsidRPr="004E0D58">
        <w:rPr>
          <w:b/>
          <w:bCs/>
        </w:rPr>
        <w:t>Cisco Application Centric Infrastructure Design Guide</w:t>
      </w:r>
    </w:p>
    <w:p w14:paraId="39CCF79B" w14:textId="092AAB6C" w:rsidR="004E0D58" w:rsidRDefault="004E0D58" w:rsidP="004F6944">
      <w:pPr>
        <w:pStyle w:val="BodyTextFirst"/>
      </w:pPr>
      <w:r>
        <w:fldChar w:fldCharType="begin"/>
      </w:r>
      <w:ins w:id="0" w:author="Jan Janovic" w:date="2022-09-27T23:19:00Z">
        <w:r>
          <w:instrText xml:space="preserve"> HYPERLINK "</w:instrText>
        </w:r>
      </w:ins>
      <w:r w:rsidRPr="004E0D58">
        <w:instrText>https://www.cisco.com/c/en/us/td/docs/dcn/whitepapers/cisco-application-centric-infrastructure-design-guide.html</w:instrText>
      </w:r>
      <w:ins w:id="1" w:author="Jan Janovic" w:date="2022-09-27T23:19:00Z">
        <w:r>
          <w:instrText xml:space="preserve">" </w:instrText>
        </w:r>
      </w:ins>
      <w:r>
        <w:fldChar w:fldCharType="separate"/>
      </w:r>
      <w:r w:rsidRPr="00CC5D84">
        <w:rPr>
          <w:rStyle w:val="Hyperlink"/>
        </w:rPr>
        <w:t>https://www.cisco.com/c/en/us/td/docs/dcn/whitepapers/cisco-application-centric-infrastructure-design-guide.html</w:t>
      </w:r>
      <w:r>
        <w:fldChar w:fldCharType="end"/>
      </w:r>
    </w:p>
    <w:p w14:paraId="44FF023C" w14:textId="59638A43" w:rsidR="004E0D58" w:rsidRDefault="004E0D58" w:rsidP="004F6944">
      <w:pPr>
        <w:pStyle w:val="BodyTextFirst"/>
      </w:pPr>
    </w:p>
    <w:p w14:paraId="79854D0B" w14:textId="77777777" w:rsidR="008D3FB1" w:rsidRDefault="008D3FB1" w:rsidP="008D3FB1">
      <w:pPr>
        <w:pStyle w:val="BodyTextFirst"/>
        <w:rPr>
          <w:b/>
          <w:bCs/>
        </w:rPr>
      </w:pPr>
      <w:r w:rsidRPr="002240B8">
        <w:rPr>
          <w:b/>
          <w:bCs/>
        </w:rPr>
        <w:t>ACI Fabric Endpoint Learning White Paper</w:t>
      </w:r>
    </w:p>
    <w:p w14:paraId="5ABC0128" w14:textId="639E4D10" w:rsidR="008D3FB1" w:rsidRDefault="008D3FB1" w:rsidP="004F6944">
      <w:pPr>
        <w:pStyle w:val="BodyTextFirst"/>
      </w:pPr>
      <w:hyperlink r:id="rId8" w:history="1">
        <w:r w:rsidRPr="00951865">
          <w:rPr>
            <w:rStyle w:val="Hyperlink"/>
          </w:rPr>
          <w:t>https://www.cisco.com/c/en/us/solutions/collateral/data-center-virtualization/application-centric-infrastructure/white-paper-c11-739989.html</w:t>
        </w:r>
      </w:hyperlink>
    </w:p>
    <w:p w14:paraId="57119A91" w14:textId="77777777" w:rsidR="008D3FB1" w:rsidRDefault="008D3FB1" w:rsidP="004F6944">
      <w:pPr>
        <w:pStyle w:val="BodyTextFirst"/>
      </w:pPr>
    </w:p>
    <w:p w14:paraId="242841E3" w14:textId="3E8B82EE" w:rsidR="004E0D58" w:rsidRPr="004E0D58" w:rsidRDefault="004E0D58" w:rsidP="004F6944">
      <w:pPr>
        <w:pStyle w:val="BodyTextFirst"/>
        <w:rPr>
          <w:b/>
          <w:bCs/>
        </w:rPr>
      </w:pPr>
      <w:r w:rsidRPr="004E0D58">
        <w:rPr>
          <w:b/>
          <w:bCs/>
        </w:rPr>
        <w:t>Cisco ACI Contract Guide</w:t>
      </w:r>
    </w:p>
    <w:p w14:paraId="3919A88F" w14:textId="39A7D42C" w:rsidR="00261F74" w:rsidRDefault="004E0D58" w:rsidP="00261F74">
      <w:pPr>
        <w:pStyle w:val="BodyTextFirst"/>
      </w:pPr>
      <w:hyperlink r:id="rId9" w:history="1">
        <w:r w:rsidRPr="00CC5D84">
          <w:rPr>
            <w:rStyle w:val="Hyperlink"/>
          </w:rPr>
          <w:t>https://www.cisco.com/c/en/us/solutions/collateral/data-center-virtualization/application-centric-infrastructure/white-paper-c11-743951.html</w:t>
        </w:r>
      </w:hyperlink>
    </w:p>
    <w:p w14:paraId="76837286" w14:textId="2BCD7704" w:rsidR="00261F74" w:rsidRDefault="00261F74" w:rsidP="00261F74">
      <w:pPr>
        <w:pStyle w:val="BodyTextFirst"/>
      </w:pPr>
    </w:p>
    <w:p w14:paraId="045BA382" w14:textId="62571B68" w:rsidR="00261F74" w:rsidRPr="00261F74" w:rsidRDefault="00261F74" w:rsidP="00261F74">
      <w:pPr>
        <w:pStyle w:val="BodyTextFirst"/>
        <w:rPr>
          <w:b/>
          <w:bCs/>
        </w:rPr>
      </w:pPr>
      <w:r w:rsidRPr="00261F74">
        <w:rPr>
          <w:b/>
          <w:bCs/>
        </w:rPr>
        <w:t>ACI Fabric L3Out Guide</w:t>
      </w:r>
    </w:p>
    <w:p w14:paraId="7F612985" w14:textId="2D7271F6" w:rsidR="00A17CD7" w:rsidRDefault="00261F74" w:rsidP="004F6944">
      <w:pPr>
        <w:pStyle w:val="BodyTextFirst"/>
      </w:pPr>
      <w:hyperlink r:id="rId10" w:history="1">
        <w:r w:rsidRPr="00CC5D84">
          <w:rPr>
            <w:rStyle w:val="Hyperlink"/>
          </w:rPr>
          <w:t>https://www.cisco.com/c/en/us/solutions/collateral/data-center-virtualization/application-centric-infrastructure/guide-c07-743150.html</w:t>
        </w:r>
      </w:hyperlink>
    </w:p>
    <w:p w14:paraId="0F53F45D" w14:textId="1837F4E8" w:rsidR="00951865" w:rsidRDefault="00951865" w:rsidP="004F6944">
      <w:pPr>
        <w:pStyle w:val="BodyTextFirst"/>
        <w:rPr>
          <w:b/>
          <w:bCs/>
        </w:rPr>
      </w:pPr>
    </w:p>
    <w:p w14:paraId="35BB2EA4" w14:textId="2023F3B2" w:rsid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ACI Multi-Pod White Paper</w:t>
      </w:r>
    </w:p>
    <w:p w14:paraId="582298C0" w14:textId="5FC79DDB" w:rsidR="00951865" w:rsidRDefault="00951865" w:rsidP="004F6944">
      <w:pPr>
        <w:pStyle w:val="BodyTextFirst"/>
      </w:pPr>
      <w:hyperlink r:id="rId11" w:history="1">
        <w:r w:rsidRPr="00CC5D84">
          <w:rPr>
            <w:rStyle w:val="Hyperlink"/>
          </w:rPr>
          <w:t>https://www.cisco.com/c/en/us/solutions/collateral/data-center-virtualization/application-centric-infrastructure/white-paper-c11-737855.html</w:t>
        </w:r>
      </w:hyperlink>
    </w:p>
    <w:p w14:paraId="6959E709" w14:textId="3F81A7AC" w:rsidR="00951865" w:rsidRDefault="00951865" w:rsidP="004F6944">
      <w:pPr>
        <w:pStyle w:val="BodyTextFirst"/>
      </w:pPr>
    </w:p>
    <w:p w14:paraId="6C0A513E" w14:textId="52FD2533" w:rsid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Cisco Application Centric Infrastructure Multi-Pod Configuration White Paper</w:t>
      </w:r>
    </w:p>
    <w:p w14:paraId="5488F536" w14:textId="1C48E0EA" w:rsidR="00951865" w:rsidRDefault="00951865" w:rsidP="004F6944">
      <w:pPr>
        <w:pStyle w:val="BodyTextFirst"/>
      </w:pPr>
      <w:hyperlink r:id="rId12" w:history="1">
        <w:r w:rsidRPr="00951865">
          <w:rPr>
            <w:rStyle w:val="Hyperlink"/>
          </w:rPr>
          <w:t>https://www.cisco.com/c/en/us/solutions/collateral/data-center-virtualization/application-centric-infrastructure/white-paper-c11-739714.html</w:t>
        </w:r>
      </w:hyperlink>
    </w:p>
    <w:p w14:paraId="32E9435B" w14:textId="77777777" w:rsidR="00DC1DBA" w:rsidRDefault="00DC1DBA" w:rsidP="004F6944">
      <w:pPr>
        <w:pStyle w:val="BodyTextFirst"/>
      </w:pPr>
    </w:p>
    <w:p w14:paraId="75FC7E6F" w14:textId="25965A3C" w:rsid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Cisco ACI Multi-Pod and Service Node Integration White Paper</w:t>
      </w:r>
    </w:p>
    <w:p w14:paraId="14108478" w14:textId="309CA5CA" w:rsidR="00951865" w:rsidRDefault="00951865" w:rsidP="004F6944">
      <w:pPr>
        <w:pStyle w:val="BodyTextFirst"/>
      </w:pPr>
      <w:hyperlink r:id="rId13" w:history="1">
        <w:r w:rsidRPr="00CC5D84">
          <w:rPr>
            <w:rStyle w:val="Hyperlink"/>
          </w:rPr>
          <w:t>https://www.cisco.com/c/en/us/solutions/collateral/data-center-virtualization/application-centric-infrastructure/white-paper-c11-739571.html</w:t>
        </w:r>
      </w:hyperlink>
    </w:p>
    <w:p w14:paraId="01FBEC3D" w14:textId="454AD754" w:rsidR="00951865" w:rsidRDefault="00951865" w:rsidP="004F6944">
      <w:pPr>
        <w:pStyle w:val="BodyTextFirst"/>
      </w:pPr>
    </w:p>
    <w:p w14:paraId="6333891B" w14:textId="7BC142B5" w:rsid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Cisco ACI Multi-Site Architecture White Paper</w:t>
      </w:r>
    </w:p>
    <w:p w14:paraId="4029019B" w14:textId="43FAA457" w:rsidR="00951865" w:rsidRDefault="00951865" w:rsidP="004F6944">
      <w:pPr>
        <w:pStyle w:val="BodyTextFirst"/>
      </w:pPr>
      <w:hyperlink r:id="rId14" w:history="1">
        <w:r w:rsidRPr="00951865">
          <w:rPr>
            <w:rStyle w:val="Hyperlink"/>
          </w:rPr>
          <w:t>https://www.cisco.com/c/en/us/solutions/collateral/data-center-virtualization/application-centric-infrastructure/white-paper-c11-739609.html</w:t>
        </w:r>
      </w:hyperlink>
    </w:p>
    <w:p w14:paraId="017F860F" w14:textId="1446A8DF" w:rsidR="00951865" w:rsidRDefault="00951865" w:rsidP="004F6944">
      <w:pPr>
        <w:pStyle w:val="BodyTextFirst"/>
      </w:pPr>
    </w:p>
    <w:p w14:paraId="75C9280F" w14:textId="69A39E24" w:rsidR="00951865" w:rsidRP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Cisco ACI Multi-Site and Service Node Integration White Paper</w:t>
      </w:r>
    </w:p>
    <w:p w14:paraId="71958E22" w14:textId="1E734A08" w:rsidR="00951865" w:rsidRDefault="00951865" w:rsidP="004F6944">
      <w:pPr>
        <w:pStyle w:val="BodyTextFirst"/>
      </w:pPr>
      <w:hyperlink r:id="rId15" w:history="1">
        <w:r w:rsidRPr="00CC5D84">
          <w:rPr>
            <w:rStyle w:val="Hyperlink"/>
          </w:rPr>
          <w:t>https://www.cisco.com/c/en/us/solutions/collateral/data-center-virtualization/application-centric-infrastructure/white-paper-c11-743107.html</w:t>
        </w:r>
      </w:hyperlink>
    </w:p>
    <w:p w14:paraId="5FBAF4EE" w14:textId="7B4558CB" w:rsidR="00951865" w:rsidRDefault="00951865" w:rsidP="004F6944">
      <w:pPr>
        <w:pStyle w:val="BodyTextFirst"/>
      </w:pPr>
    </w:p>
    <w:p w14:paraId="2E6C4E12" w14:textId="23E2973A" w:rsidR="008D3FB1" w:rsidRPr="008D3FB1" w:rsidRDefault="008D3FB1" w:rsidP="004F6944">
      <w:pPr>
        <w:pStyle w:val="BodyTextFirst"/>
        <w:rPr>
          <w:b/>
          <w:bCs/>
        </w:rPr>
      </w:pPr>
      <w:r w:rsidRPr="008D3FB1">
        <w:rPr>
          <w:b/>
          <w:bCs/>
        </w:rPr>
        <w:t>Cisco ACI Remote Leaf Architecture White Paper</w:t>
      </w:r>
    </w:p>
    <w:p w14:paraId="0F5C9379" w14:textId="27E969F6" w:rsidR="008D3FB1" w:rsidRDefault="008D3FB1" w:rsidP="004F6944">
      <w:pPr>
        <w:pStyle w:val="BodyTextFirst"/>
      </w:pPr>
      <w:hyperlink r:id="rId16" w:history="1">
        <w:r w:rsidRPr="00CC5D84">
          <w:rPr>
            <w:rStyle w:val="Hyperlink"/>
          </w:rPr>
          <w:t>https://www.cisco.com/c/en/us/solutions/collateral/data-center-virtualization/application-centric-infrastructure/white-paper-c11-740861.html</w:t>
        </w:r>
      </w:hyperlink>
    </w:p>
    <w:p w14:paraId="3FC65CA6" w14:textId="77777777" w:rsidR="008D3FB1" w:rsidRDefault="008D3FB1" w:rsidP="004F6944">
      <w:pPr>
        <w:pStyle w:val="BodyTextFirst"/>
      </w:pPr>
    </w:p>
    <w:p w14:paraId="6AC5C4DB" w14:textId="31DDBF64" w:rsid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Service Graph Design with Cisco ACI (Updated to Cisco APIC Release 5.2) White Paper</w:t>
      </w:r>
    </w:p>
    <w:p w14:paraId="230424DD" w14:textId="5596AC7E" w:rsidR="00951865" w:rsidRDefault="00951865" w:rsidP="004F6944">
      <w:pPr>
        <w:pStyle w:val="BodyTextFirst"/>
      </w:pPr>
      <w:hyperlink r:id="rId17" w:history="1">
        <w:r w:rsidRPr="00CC5D84">
          <w:rPr>
            <w:rStyle w:val="Hyperlink"/>
          </w:rPr>
          <w:t>https://www.cisco.com/c/en/us/solutions/collateral/data-center-virtualization/application-centric-infrastructure/white-paper-c11-2491213.html</w:t>
        </w:r>
      </w:hyperlink>
    </w:p>
    <w:p w14:paraId="60C67619" w14:textId="0015C789" w:rsidR="00951865" w:rsidRDefault="00951865" w:rsidP="004F6944">
      <w:pPr>
        <w:pStyle w:val="BodyTextFirst"/>
      </w:pPr>
    </w:p>
    <w:p w14:paraId="5E947709" w14:textId="2B624790" w:rsidR="00951865" w:rsidRPr="00951865" w:rsidRDefault="00951865" w:rsidP="004F6944">
      <w:pPr>
        <w:pStyle w:val="BodyTextFirst"/>
        <w:rPr>
          <w:b/>
          <w:bCs/>
        </w:rPr>
      </w:pPr>
      <w:r w:rsidRPr="00951865">
        <w:rPr>
          <w:b/>
          <w:bCs/>
        </w:rPr>
        <w:t>Cisco ACI Policy-Based Redirect Service Graph Design White Paper</w:t>
      </w:r>
    </w:p>
    <w:p w14:paraId="0B11FD42" w14:textId="314CF2C1" w:rsidR="00951865" w:rsidRDefault="00951865" w:rsidP="004F6944">
      <w:pPr>
        <w:pStyle w:val="BodyTextFirst"/>
      </w:pPr>
      <w:hyperlink r:id="rId18" w:history="1">
        <w:r w:rsidRPr="00CC5D84">
          <w:rPr>
            <w:rStyle w:val="Hyperlink"/>
          </w:rPr>
          <w:t>https://www.cisco.com/c/en/us/solutions/collateral/data-center-virtualization/application-centric-infrastructure/white-paper-c11-739971.html</w:t>
        </w:r>
      </w:hyperlink>
    </w:p>
    <w:p w14:paraId="65B5F153" w14:textId="7A337A53" w:rsidR="00951865" w:rsidRDefault="00951865" w:rsidP="004F6944">
      <w:pPr>
        <w:pStyle w:val="BodyTextFirst"/>
      </w:pPr>
    </w:p>
    <w:p w14:paraId="23E8C428" w14:textId="6A1FEDFA" w:rsidR="004672DD" w:rsidRPr="004672DD" w:rsidRDefault="004672DD" w:rsidP="004F6944">
      <w:pPr>
        <w:pStyle w:val="BodyTextFirst"/>
        <w:rPr>
          <w:b/>
          <w:bCs/>
        </w:rPr>
      </w:pPr>
      <w:r w:rsidRPr="004672DD">
        <w:rPr>
          <w:b/>
          <w:bCs/>
        </w:rPr>
        <w:t>APIC Software Upgrade/Downgrade Support Matrix</w:t>
      </w:r>
    </w:p>
    <w:p w14:paraId="45AF295A" w14:textId="351DBB8C" w:rsidR="00740006" w:rsidRDefault="004672DD" w:rsidP="00740006">
      <w:pPr>
        <w:pStyle w:val="BodyTextFirst"/>
      </w:pPr>
      <w:hyperlink r:id="rId19" w:history="1">
        <w:r w:rsidRPr="00CC5D84">
          <w:rPr>
            <w:rStyle w:val="Hyperlink"/>
          </w:rPr>
          <w:t>https://www.cisco.com/c/dam/en/us/td/docs/Website/datacenter/apicmatrix/index.html</w:t>
        </w:r>
      </w:hyperlink>
    </w:p>
    <w:p w14:paraId="50B0CB1E" w14:textId="77777777" w:rsidR="000E7E38" w:rsidRDefault="000E7E38" w:rsidP="00740006">
      <w:pPr>
        <w:pStyle w:val="BodyTextFirst"/>
      </w:pPr>
    </w:p>
    <w:p w14:paraId="7D2B7274" w14:textId="356F5799" w:rsidR="00740006" w:rsidRDefault="00740006" w:rsidP="00740006">
      <w:pPr>
        <w:pStyle w:val="BodyTextFirst"/>
        <w:rPr>
          <w:b/>
          <w:bCs/>
        </w:rPr>
      </w:pPr>
      <w:r w:rsidRPr="00740006">
        <w:rPr>
          <w:b/>
          <w:bCs/>
        </w:rPr>
        <w:t>Cisco ACI Upgrade Checklist</w:t>
      </w:r>
    </w:p>
    <w:p w14:paraId="0B806605" w14:textId="6598CC6B" w:rsidR="00740006" w:rsidRPr="00740006" w:rsidRDefault="00740006" w:rsidP="00740006">
      <w:pPr>
        <w:pStyle w:val="BodyTextFirst"/>
      </w:pPr>
      <w:hyperlink r:id="rId20" w:history="1">
        <w:r w:rsidRPr="00740006">
          <w:rPr>
            <w:rStyle w:val="Hyperlink"/>
          </w:rPr>
          <w:t>https://www.cisco.com/c/en/us/td/docs/switches/datacenter/aci/apic/sw/kb/Cisco-ACI-Upgrade-Checklist.html</w:t>
        </w:r>
      </w:hyperlink>
    </w:p>
    <w:p w14:paraId="44FAF082" w14:textId="77777777" w:rsidR="00740006" w:rsidRPr="00740006" w:rsidRDefault="00740006" w:rsidP="00740006">
      <w:pPr>
        <w:rPr>
          <w:rFonts w:ascii="Arial" w:eastAsia="Times New Roman" w:hAnsi="Arial"/>
          <w:szCs w:val="20"/>
        </w:rPr>
      </w:pPr>
    </w:p>
    <w:sectPr w:rsidR="00740006" w:rsidRPr="00740006" w:rsidSect="00A00844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pgSz w:w="10080" w:h="14400" w:code="8"/>
      <w:pgMar w:top="1080" w:right="720" w:bottom="1080" w:left="1080" w:header="540" w:footer="54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051F3" w14:textId="77777777" w:rsidR="00BE2F86" w:rsidRDefault="00BE2F86">
      <w:r>
        <w:separator/>
      </w:r>
    </w:p>
  </w:endnote>
  <w:endnote w:type="continuationSeparator" w:id="0">
    <w:p w14:paraId="7F860F7D" w14:textId="77777777" w:rsidR="00BE2F86" w:rsidRDefault="00BE2F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1" w:fontKey="{A704B9DC-E2CE-47AA-A858-80193C3190BB}"/>
    <w:embedBold r:id="rId2" w:fontKey="{F658F363-5BBB-42E6-B1FA-08659AC7A4AF}"/>
    <w:embedItalic r:id="rId3" w:fontKey="{2EB8C88B-87E1-4EC6-9122-472F86263C9A}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vaNeue Condensed">
    <w:altName w:val="Arial"/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libri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  <w:embedRegular r:id="rId4" w:fontKey="{FE4E805E-8195-4931-A19F-FA5166C75F18}"/>
    <w:embedBold r:id="rId5" w:fontKey="{7B95E95E-978E-4747-91D9-884F7E369CB6}"/>
    <w:embedItalic r:id="rId6" w:fontKey="{7BEEEF47-ECAD-4DE4-91E5-72F53B052854}"/>
  </w:font>
  <w:font w:name="TheSansMonoConBlack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topia Bold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  <w:embedRegular r:id="rId7" w:fontKey="{8D20B7E8-0351-44E5-A66A-28FF10265CFE}"/>
  </w:font>
  <w:font w:name="TheSansMonoConNormal">
    <w:altName w:val="Cambria"/>
    <w:panose1 w:val="00000000000000000000"/>
    <w:charset w:val="00"/>
    <w:family w:val="roman"/>
    <w:notTrueType/>
    <w:pitch w:val="variable"/>
    <w:sig w:usb0="00000083" w:usb1="00000000" w:usb2="00000000" w:usb3="00000000" w:csb0="00000009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8" w:fontKey="{FC6CDDAC-CFB8-4497-A987-A1517F310EAA}"/>
  </w:font>
  <w:font w:name="HelveticaNeue MediumExt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Italic">
    <w:altName w:val="Calibri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9" w:fontKey="{49A32178-E7A3-4C06-97D0-DE6966B64250}"/>
  </w:font>
  <w:font w:name="ZapfDingbats">
    <w:altName w:val="Cambria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Neue MediumCon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  <w:embedBold r:id="rId10" w:fontKey="{E56E584C-0C7D-4827-8371-A9F092C40ACC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1" w:fontKey="{119F78CB-3282-44E0-A3FA-B186A495E0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1376D" w14:textId="77777777" w:rsidR="00B7149E" w:rsidRDefault="00B7149E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095E5" w14:textId="77777777" w:rsidR="00B7149E" w:rsidRDefault="00B7149E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D9037" w14:textId="77777777" w:rsidR="00BE2F86" w:rsidRDefault="00BE2F86">
      <w:r>
        <w:separator/>
      </w:r>
    </w:p>
  </w:footnote>
  <w:footnote w:type="continuationSeparator" w:id="0">
    <w:p w14:paraId="27D376D4" w14:textId="77777777" w:rsidR="00BE2F86" w:rsidRDefault="00BE2F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06B5E" w14:textId="77777777" w:rsidR="00B7149E" w:rsidRPr="009D1121" w:rsidRDefault="00E64591" w:rsidP="00F62E97">
    <w:pPr>
      <w:pStyle w:val="Header"/>
      <w:rPr>
        <w:rFonts w:ascii="HelveticaNeue Condensed" w:hAnsi="HelveticaNeue Condensed"/>
        <w:sz w:val="20"/>
      </w:rPr>
    </w:pPr>
    <w:r w:rsidRPr="009D1121">
      <w:rPr>
        <w:rFonts w:ascii="HelveticaNeue Condensed" w:hAnsi="HelveticaNeue Condensed"/>
        <w:sz w:val="20"/>
      </w:rPr>
      <w:t>CHAPTER</w:t>
    </w:r>
    <w:r w:rsidR="00B27E07" w:rsidRPr="009D1121">
      <w:rPr>
        <w:rFonts w:ascii="HelveticaNeue Condensed" w:hAnsi="HelveticaNeue Condensed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0E053" w14:textId="77777777" w:rsidR="00B7149E" w:rsidRPr="00C528AF" w:rsidRDefault="00B7149E" w:rsidP="00463BAE">
    <w:pPr>
      <w:pStyle w:val="Header"/>
      <w:ind w:left="-450"/>
      <w:jc w:val="right"/>
      <w:rPr>
        <w:rFonts w:ascii="HelveticaNeue Condensed" w:hAnsi="HelveticaNeue Condensed"/>
        <w:sz w:val="20"/>
      </w:rPr>
    </w:pPr>
    <w:r w:rsidRPr="00C528AF">
      <w:rPr>
        <w:rFonts w:ascii="HelveticaNeue Condensed" w:hAnsi="HelveticaNeue Condensed"/>
        <w:sz w:val="20"/>
      </w:rPr>
      <w:t>CHAPTER</w:t>
    </w:r>
    <w:r w:rsidR="00A46A39" w:rsidRPr="00C528AF">
      <w:rPr>
        <w:rFonts w:ascii="HelveticaNeue Condensed" w:hAnsi="HelveticaNeue Condensed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539EC" w14:textId="6FAF7B39" w:rsidR="00B7149E" w:rsidRPr="000F5D51" w:rsidRDefault="004F6944" w:rsidP="000F5D51">
    <w:pPr>
      <w:pStyle w:val="Header"/>
      <w:spacing w:after="1200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Appendix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EC25E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08E5A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AA01B4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488C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832631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9FC62F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05611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4D65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AE09BA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5AE26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80E86"/>
    <w:multiLevelType w:val="hybridMultilevel"/>
    <w:tmpl w:val="BF1AE224"/>
    <w:lvl w:ilvl="0" w:tplc="916ECB24">
      <w:start w:val="1"/>
      <w:numFmt w:val="decimal"/>
      <w:pStyle w:val="ExerciseNumList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D262E6"/>
    <w:multiLevelType w:val="hybridMultilevel"/>
    <w:tmpl w:val="CF5A58B0"/>
    <w:lvl w:ilvl="0" w:tplc="62AA7104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6" w15:restartNumberingAfterBreak="0">
    <w:nsid w:val="370D39AE"/>
    <w:multiLevelType w:val="hybridMultilevel"/>
    <w:tmpl w:val="81CCE7F8"/>
    <w:lvl w:ilvl="0" w:tplc="CE0EA4D8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8" w15:restartNumberingAfterBreak="0">
    <w:nsid w:val="3A936702"/>
    <w:multiLevelType w:val="hybridMultilevel"/>
    <w:tmpl w:val="6E9E27F2"/>
    <w:lvl w:ilvl="0" w:tplc="F94443AC">
      <w:start w:val="1"/>
      <w:numFmt w:val="lowerLetter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3593E90"/>
    <w:multiLevelType w:val="hybridMultilevel"/>
    <w:tmpl w:val="3A261BF8"/>
    <w:lvl w:ilvl="0" w:tplc="F49A4C08">
      <w:start w:val="1"/>
      <w:numFmt w:val="lowerLetter"/>
      <w:pStyle w:val="NumSubList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20775CB"/>
    <w:multiLevelType w:val="hybridMultilevel"/>
    <w:tmpl w:val="97E237D0"/>
    <w:lvl w:ilvl="0" w:tplc="DFA682B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D34263"/>
    <w:multiLevelType w:val="hybridMultilevel"/>
    <w:tmpl w:val="2A1CC682"/>
    <w:lvl w:ilvl="0" w:tplc="FE6CFF62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24"/>
  </w:num>
  <w:num w:numId="4">
    <w:abstractNumId w:val="14"/>
  </w:num>
  <w:num w:numId="5">
    <w:abstractNumId w:val="19"/>
  </w:num>
  <w:num w:numId="6">
    <w:abstractNumId w:val="13"/>
  </w:num>
  <w:num w:numId="7">
    <w:abstractNumId w:val="12"/>
  </w:num>
  <w:num w:numId="8">
    <w:abstractNumId w:val="20"/>
  </w:num>
  <w:num w:numId="9">
    <w:abstractNumId w:val="22"/>
  </w:num>
  <w:num w:numId="10">
    <w:abstractNumId w:val="16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5"/>
  </w:num>
  <w:num w:numId="23">
    <w:abstractNumId w:val="16"/>
    <w:lvlOverride w:ilvl="0">
      <w:startOverride w:val="1"/>
    </w:lvlOverride>
  </w:num>
  <w:num w:numId="24">
    <w:abstractNumId w:val="18"/>
  </w:num>
  <w:num w:numId="25">
    <w:abstractNumId w:val="17"/>
  </w:num>
  <w:num w:numId="26">
    <w:abstractNumId w:val="23"/>
  </w:num>
  <w:num w:numId="27">
    <w:abstractNumId w:val="16"/>
    <w:lvlOverride w:ilvl="0">
      <w:startOverride w:val="1"/>
    </w:lvlOverride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n Janovic">
    <w15:presenceInfo w15:providerId="AD" w15:userId="S::jan.janovic@alef.com::1db49ec7-ee2d-46ba-bbd1-d78024dae9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mirrorMargins/>
  <w:proofState w:spelling="clean" w:grammar="clean"/>
  <w:attachedTemplate r:id="rId1"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hyphenationZone w:val="425"/>
  <w:evenAndOddHeader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4202"/>
    <w:rsid w:val="00000C0F"/>
    <w:rsid w:val="00001BC8"/>
    <w:rsid w:val="00002570"/>
    <w:rsid w:val="0000546D"/>
    <w:rsid w:val="00005973"/>
    <w:rsid w:val="00006EC0"/>
    <w:rsid w:val="00010427"/>
    <w:rsid w:val="00010B8C"/>
    <w:rsid w:val="00010FBF"/>
    <w:rsid w:val="00011461"/>
    <w:rsid w:val="00013C3D"/>
    <w:rsid w:val="0001506D"/>
    <w:rsid w:val="00016B27"/>
    <w:rsid w:val="00017B81"/>
    <w:rsid w:val="00021A6B"/>
    <w:rsid w:val="00022EC9"/>
    <w:rsid w:val="000239A1"/>
    <w:rsid w:val="00023EBE"/>
    <w:rsid w:val="00024689"/>
    <w:rsid w:val="000259EC"/>
    <w:rsid w:val="00031178"/>
    <w:rsid w:val="00031D66"/>
    <w:rsid w:val="00033AEB"/>
    <w:rsid w:val="000345ED"/>
    <w:rsid w:val="000345FB"/>
    <w:rsid w:val="00035BD6"/>
    <w:rsid w:val="000406D2"/>
    <w:rsid w:val="00041B40"/>
    <w:rsid w:val="00042176"/>
    <w:rsid w:val="000442E8"/>
    <w:rsid w:val="00044366"/>
    <w:rsid w:val="00044E0E"/>
    <w:rsid w:val="000509A4"/>
    <w:rsid w:val="0005135B"/>
    <w:rsid w:val="0005193F"/>
    <w:rsid w:val="00052894"/>
    <w:rsid w:val="000544F8"/>
    <w:rsid w:val="0005626F"/>
    <w:rsid w:val="00056E94"/>
    <w:rsid w:val="00057DCF"/>
    <w:rsid w:val="00060781"/>
    <w:rsid w:val="000615C8"/>
    <w:rsid w:val="00061D2C"/>
    <w:rsid w:val="00064306"/>
    <w:rsid w:val="000644A7"/>
    <w:rsid w:val="00072CA6"/>
    <w:rsid w:val="000810AA"/>
    <w:rsid w:val="00082B8F"/>
    <w:rsid w:val="000847CC"/>
    <w:rsid w:val="00086F89"/>
    <w:rsid w:val="000911BB"/>
    <w:rsid w:val="000912A2"/>
    <w:rsid w:val="00091A3D"/>
    <w:rsid w:val="0009547A"/>
    <w:rsid w:val="00096521"/>
    <w:rsid w:val="00096EC4"/>
    <w:rsid w:val="0009740E"/>
    <w:rsid w:val="000A0F0B"/>
    <w:rsid w:val="000A2CFA"/>
    <w:rsid w:val="000A30D9"/>
    <w:rsid w:val="000A4E1E"/>
    <w:rsid w:val="000A6731"/>
    <w:rsid w:val="000B0E13"/>
    <w:rsid w:val="000B1377"/>
    <w:rsid w:val="000B18A4"/>
    <w:rsid w:val="000B202B"/>
    <w:rsid w:val="000B50EE"/>
    <w:rsid w:val="000B533E"/>
    <w:rsid w:val="000B5475"/>
    <w:rsid w:val="000C0458"/>
    <w:rsid w:val="000C0F5D"/>
    <w:rsid w:val="000C3118"/>
    <w:rsid w:val="000C3E09"/>
    <w:rsid w:val="000C59CA"/>
    <w:rsid w:val="000C64E8"/>
    <w:rsid w:val="000C6E91"/>
    <w:rsid w:val="000C7418"/>
    <w:rsid w:val="000D3660"/>
    <w:rsid w:val="000D5E2C"/>
    <w:rsid w:val="000D620C"/>
    <w:rsid w:val="000D6E6C"/>
    <w:rsid w:val="000D73F0"/>
    <w:rsid w:val="000E1D25"/>
    <w:rsid w:val="000E3A99"/>
    <w:rsid w:val="000E6D84"/>
    <w:rsid w:val="000E7E38"/>
    <w:rsid w:val="000F0BF6"/>
    <w:rsid w:val="000F2A76"/>
    <w:rsid w:val="000F32AF"/>
    <w:rsid w:val="000F5D51"/>
    <w:rsid w:val="00100B19"/>
    <w:rsid w:val="0010365F"/>
    <w:rsid w:val="00104E86"/>
    <w:rsid w:val="00106531"/>
    <w:rsid w:val="00106BFC"/>
    <w:rsid w:val="00110A08"/>
    <w:rsid w:val="00111A42"/>
    <w:rsid w:val="00114845"/>
    <w:rsid w:val="00116261"/>
    <w:rsid w:val="001176CB"/>
    <w:rsid w:val="001208AB"/>
    <w:rsid w:val="001235EB"/>
    <w:rsid w:val="0012387C"/>
    <w:rsid w:val="00125482"/>
    <w:rsid w:val="00125CC5"/>
    <w:rsid w:val="00127123"/>
    <w:rsid w:val="00130520"/>
    <w:rsid w:val="001306D4"/>
    <w:rsid w:val="00130F30"/>
    <w:rsid w:val="00131826"/>
    <w:rsid w:val="00132D77"/>
    <w:rsid w:val="00133896"/>
    <w:rsid w:val="00135785"/>
    <w:rsid w:val="0013591E"/>
    <w:rsid w:val="0013691A"/>
    <w:rsid w:val="00140D33"/>
    <w:rsid w:val="00141C99"/>
    <w:rsid w:val="00143798"/>
    <w:rsid w:val="001442B5"/>
    <w:rsid w:val="001504F6"/>
    <w:rsid w:val="001508DE"/>
    <w:rsid w:val="00150B91"/>
    <w:rsid w:val="00150DAA"/>
    <w:rsid w:val="001526B6"/>
    <w:rsid w:val="001550D3"/>
    <w:rsid w:val="001575B8"/>
    <w:rsid w:val="00160653"/>
    <w:rsid w:val="001623DA"/>
    <w:rsid w:val="0016272D"/>
    <w:rsid w:val="00162BFA"/>
    <w:rsid w:val="001641B9"/>
    <w:rsid w:val="00166548"/>
    <w:rsid w:val="00173C8B"/>
    <w:rsid w:val="0017495E"/>
    <w:rsid w:val="001749F0"/>
    <w:rsid w:val="00174FD7"/>
    <w:rsid w:val="001770CD"/>
    <w:rsid w:val="0017725E"/>
    <w:rsid w:val="001774F8"/>
    <w:rsid w:val="0017785E"/>
    <w:rsid w:val="00177A49"/>
    <w:rsid w:val="00177B3B"/>
    <w:rsid w:val="00181D26"/>
    <w:rsid w:val="00184D83"/>
    <w:rsid w:val="00186BEC"/>
    <w:rsid w:val="00186E34"/>
    <w:rsid w:val="00192313"/>
    <w:rsid w:val="00192A8B"/>
    <w:rsid w:val="00192F92"/>
    <w:rsid w:val="0019452D"/>
    <w:rsid w:val="00195810"/>
    <w:rsid w:val="0019783E"/>
    <w:rsid w:val="001A05D6"/>
    <w:rsid w:val="001A072C"/>
    <w:rsid w:val="001A18FF"/>
    <w:rsid w:val="001A2DD2"/>
    <w:rsid w:val="001A348E"/>
    <w:rsid w:val="001A419A"/>
    <w:rsid w:val="001A57A5"/>
    <w:rsid w:val="001A57E0"/>
    <w:rsid w:val="001A639B"/>
    <w:rsid w:val="001A6814"/>
    <w:rsid w:val="001B0328"/>
    <w:rsid w:val="001B0BF7"/>
    <w:rsid w:val="001B1D98"/>
    <w:rsid w:val="001B2458"/>
    <w:rsid w:val="001B28D0"/>
    <w:rsid w:val="001B4BB4"/>
    <w:rsid w:val="001B540F"/>
    <w:rsid w:val="001B5784"/>
    <w:rsid w:val="001B66C8"/>
    <w:rsid w:val="001B6C7D"/>
    <w:rsid w:val="001B7B8A"/>
    <w:rsid w:val="001C0D36"/>
    <w:rsid w:val="001C314C"/>
    <w:rsid w:val="001C3365"/>
    <w:rsid w:val="001C5451"/>
    <w:rsid w:val="001C64A5"/>
    <w:rsid w:val="001D12E2"/>
    <w:rsid w:val="001D3380"/>
    <w:rsid w:val="001D37CE"/>
    <w:rsid w:val="001D4B3F"/>
    <w:rsid w:val="001D4DF3"/>
    <w:rsid w:val="001E317E"/>
    <w:rsid w:val="001E4425"/>
    <w:rsid w:val="001E4920"/>
    <w:rsid w:val="001E55B3"/>
    <w:rsid w:val="001E561E"/>
    <w:rsid w:val="001E636A"/>
    <w:rsid w:val="001E718D"/>
    <w:rsid w:val="001F0AEC"/>
    <w:rsid w:val="001F0E09"/>
    <w:rsid w:val="001F4B5D"/>
    <w:rsid w:val="00200EC8"/>
    <w:rsid w:val="00201140"/>
    <w:rsid w:val="00202B5E"/>
    <w:rsid w:val="00203F38"/>
    <w:rsid w:val="0020588C"/>
    <w:rsid w:val="002058F5"/>
    <w:rsid w:val="002108AE"/>
    <w:rsid w:val="002151B9"/>
    <w:rsid w:val="00216981"/>
    <w:rsid w:val="00220A8C"/>
    <w:rsid w:val="002213E2"/>
    <w:rsid w:val="00222109"/>
    <w:rsid w:val="002240B8"/>
    <w:rsid w:val="002242CF"/>
    <w:rsid w:val="002266A1"/>
    <w:rsid w:val="00226774"/>
    <w:rsid w:val="00226D92"/>
    <w:rsid w:val="0023066E"/>
    <w:rsid w:val="0023208D"/>
    <w:rsid w:val="0023262B"/>
    <w:rsid w:val="002342FD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65EC"/>
    <w:rsid w:val="002504DD"/>
    <w:rsid w:val="00252A47"/>
    <w:rsid w:val="00253200"/>
    <w:rsid w:val="00253536"/>
    <w:rsid w:val="00253B76"/>
    <w:rsid w:val="00256940"/>
    <w:rsid w:val="002612C6"/>
    <w:rsid w:val="00261E76"/>
    <w:rsid w:val="00261F74"/>
    <w:rsid w:val="002620F5"/>
    <w:rsid w:val="002630E7"/>
    <w:rsid w:val="00263452"/>
    <w:rsid w:val="00263F56"/>
    <w:rsid w:val="00264A56"/>
    <w:rsid w:val="00264AC3"/>
    <w:rsid w:val="00265286"/>
    <w:rsid w:val="00265FC6"/>
    <w:rsid w:val="00270490"/>
    <w:rsid w:val="00276249"/>
    <w:rsid w:val="0028311F"/>
    <w:rsid w:val="00283215"/>
    <w:rsid w:val="00286880"/>
    <w:rsid w:val="00291480"/>
    <w:rsid w:val="00291EFF"/>
    <w:rsid w:val="00292F88"/>
    <w:rsid w:val="002945EA"/>
    <w:rsid w:val="002972EC"/>
    <w:rsid w:val="00297BF7"/>
    <w:rsid w:val="00297C33"/>
    <w:rsid w:val="00297E79"/>
    <w:rsid w:val="002A07D0"/>
    <w:rsid w:val="002A2369"/>
    <w:rsid w:val="002A2819"/>
    <w:rsid w:val="002A3080"/>
    <w:rsid w:val="002A337D"/>
    <w:rsid w:val="002A45BE"/>
    <w:rsid w:val="002A731E"/>
    <w:rsid w:val="002A7C59"/>
    <w:rsid w:val="002B30DB"/>
    <w:rsid w:val="002B61EC"/>
    <w:rsid w:val="002B7154"/>
    <w:rsid w:val="002C1AA4"/>
    <w:rsid w:val="002C2B5B"/>
    <w:rsid w:val="002C3EE6"/>
    <w:rsid w:val="002C4DC1"/>
    <w:rsid w:val="002C5139"/>
    <w:rsid w:val="002C54C2"/>
    <w:rsid w:val="002C55CF"/>
    <w:rsid w:val="002C70EB"/>
    <w:rsid w:val="002D03B5"/>
    <w:rsid w:val="002D1119"/>
    <w:rsid w:val="002E1606"/>
    <w:rsid w:val="002E1850"/>
    <w:rsid w:val="002E1AAB"/>
    <w:rsid w:val="002E3EC2"/>
    <w:rsid w:val="002E66FE"/>
    <w:rsid w:val="002E7261"/>
    <w:rsid w:val="002E753B"/>
    <w:rsid w:val="002F52EF"/>
    <w:rsid w:val="002F5EC7"/>
    <w:rsid w:val="002F699D"/>
    <w:rsid w:val="002F69D4"/>
    <w:rsid w:val="002F7D49"/>
    <w:rsid w:val="0030021E"/>
    <w:rsid w:val="003009E7"/>
    <w:rsid w:val="00301C2C"/>
    <w:rsid w:val="003038F1"/>
    <w:rsid w:val="0030560E"/>
    <w:rsid w:val="00305D97"/>
    <w:rsid w:val="003061AF"/>
    <w:rsid w:val="003112C8"/>
    <w:rsid w:val="00314AE6"/>
    <w:rsid w:val="00315E06"/>
    <w:rsid w:val="0031631D"/>
    <w:rsid w:val="00317C67"/>
    <w:rsid w:val="00320981"/>
    <w:rsid w:val="0032118E"/>
    <w:rsid w:val="0032195F"/>
    <w:rsid w:val="0032244F"/>
    <w:rsid w:val="0032358D"/>
    <w:rsid w:val="0032369B"/>
    <w:rsid w:val="00326ABE"/>
    <w:rsid w:val="003278B2"/>
    <w:rsid w:val="0033208D"/>
    <w:rsid w:val="00332FB0"/>
    <w:rsid w:val="00333269"/>
    <w:rsid w:val="00333954"/>
    <w:rsid w:val="0033425B"/>
    <w:rsid w:val="0033797F"/>
    <w:rsid w:val="00342FBD"/>
    <w:rsid w:val="00346029"/>
    <w:rsid w:val="003519CD"/>
    <w:rsid w:val="003548E9"/>
    <w:rsid w:val="0035529A"/>
    <w:rsid w:val="00356EC2"/>
    <w:rsid w:val="003573F0"/>
    <w:rsid w:val="003605C3"/>
    <w:rsid w:val="00361760"/>
    <w:rsid w:val="00361A3A"/>
    <w:rsid w:val="00362F56"/>
    <w:rsid w:val="00363D59"/>
    <w:rsid w:val="00364665"/>
    <w:rsid w:val="003656A8"/>
    <w:rsid w:val="00373B1A"/>
    <w:rsid w:val="00373B8A"/>
    <w:rsid w:val="0037686F"/>
    <w:rsid w:val="00376E76"/>
    <w:rsid w:val="003772CD"/>
    <w:rsid w:val="00377AC1"/>
    <w:rsid w:val="00380107"/>
    <w:rsid w:val="003811D7"/>
    <w:rsid w:val="00381515"/>
    <w:rsid w:val="00384E5F"/>
    <w:rsid w:val="0038668A"/>
    <w:rsid w:val="00386CDD"/>
    <w:rsid w:val="00390996"/>
    <w:rsid w:val="00392B2A"/>
    <w:rsid w:val="00395577"/>
    <w:rsid w:val="0039662C"/>
    <w:rsid w:val="00397CE8"/>
    <w:rsid w:val="003A1A80"/>
    <w:rsid w:val="003A49F4"/>
    <w:rsid w:val="003A7043"/>
    <w:rsid w:val="003A734B"/>
    <w:rsid w:val="003A7DD3"/>
    <w:rsid w:val="003B0D11"/>
    <w:rsid w:val="003B1979"/>
    <w:rsid w:val="003B198D"/>
    <w:rsid w:val="003B3A8D"/>
    <w:rsid w:val="003B44EB"/>
    <w:rsid w:val="003C0B77"/>
    <w:rsid w:val="003C29C7"/>
    <w:rsid w:val="003C3AA2"/>
    <w:rsid w:val="003C5AA3"/>
    <w:rsid w:val="003C5C61"/>
    <w:rsid w:val="003C700B"/>
    <w:rsid w:val="003D187B"/>
    <w:rsid w:val="003D2445"/>
    <w:rsid w:val="003D3182"/>
    <w:rsid w:val="003D70CB"/>
    <w:rsid w:val="003E1131"/>
    <w:rsid w:val="003E1B62"/>
    <w:rsid w:val="003E371C"/>
    <w:rsid w:val="003E4FE3"/>
    <w:rsid w:val="003E635C"/>
    <w:rsid w:val="003E6C16"/>
    <w:rsid w:val="003E7D22"/>
    <w:rsid w:val="003E7D81"/>
    <w:rsid w:val="003F147C"/>
    <w:rsid w:val="003F2ADE"/>
    <w:rsid w:val="003F3CFD"/>
    <w:rsid w:val="003F4E8B"/>
    <w:rsid w:val="003F6F94"/>
    <w:rsid w:val="003F7948"/>
    <w:rsid w:val="0040178C"/>
    <w:rsid w:val="00404202"/>
    <w:rsid w:val="00404F85"/>
    <w:rsid w:val="00405E72"/>
    <w:rsid w:val="00406240"/>
    <w:rsid w:val="00406E5D"/>
    <w:rsid w:val="0041026F"/>
    <w:rsid w:val="00410582"/>
    <w:rsid w:val="00410D2C"/>
    <w:rsid w:val="00410E73"/>
    <w:rsid w:val="00413271"/>
    <w:rsid w:val="004138F7"/>
    <w:rsid w:val="00413E3C"/>
    <w:rsid w:val="00415078"/>
    <w:rsid w:val="00415634"/>
    <w:rsid w:val="004200EB"/>
    <w:rsid w:val="004211F2"/>
    <w:rsid w:val="00421C44"/>
    <w:rsid w:val="00427AE3"/>
    <w:rsid w:val="0043083A"/>
    <w:rsid w:val="00431FDD"/>
    <w:rsid w:val="004355C8"/>
    <w:rsid w:val="0043620B"/>
    <w:rsid w:val="00436382"/>
    <w:rsid w:val="00443636"/>
    <w:rsid w:val="00443B77"/>
    <w:rsid w:val="0044656B"/>
    <w:rsid w:val="00446E3D"/>
    <w:rsid w:val="004472EE"/>
    <w:rsid w:val="004479EB"/>
    <w:rsid w:val="004524A9"/>
    <w:rsid w:val="004540D1"/>
    <w:rsid w:val="00454A47"/>
    <w:rsid w:val="00455930"/>
    <w:rsid w:val="00457123"/>
    <w:rsid w:val="00460161"/>
    <w:rsid w:val="00460223"/>
    <w:rsid w:val="0046039E"/>
    <w:rsid w:val="00460974"/>
    <w:rsid w:val="004632CD"/>
    <w:rsid w:val="00463BAE"/>
    <w:rsid w:val="00463EED"/>
    <w:rsid w:val="00464298"/>
    <w:rsid w:val="0046545E"/>
    <w:rsid w:val="00466B48"/>
    <w:rsid w:val="004672DD"/>
    <w:rsid w:val="00470633"/>
    <w:rsid w:val="0047409C"/>
    <w:rsid w:val="004740F9"/>
    <w:rsid w:val="00476566"/>
    <w:rsid w:val="00476E48"/>
    <w:rsid w:val="0048129C"/>
    <w:rsid w:val="00482FE8"/>
    <w:rsid w:val="004833B9"/>
    <w:rsid w:val="00485A74"/>
    <w:rsid w:val="0048663D"/>
    <w:rsid w:val="00487D0A"/>
    <w:rsid w:val="004940D0"/>
    <w:rsid w:val="00496522"/>
    <w:rsid w:val="004A3D15"/>
    <w:rsid w:val="004A5621"/>
    <w:rsid w:val="004A6112"/>
    <w:rsid w:val="004A62D6"/>
    <w:rsid w:val="004A6907"/>
    <w:rsid w:val="004A7381"/>
    <w:rsid w:val="004A73A7"/>
    <w:rsid w:val="004A73DB"/>
    <w:rsid w:val="004B18E1"/>
    <w:rsid w:val="004B3C4D"/>
    <w:rsid w:val="004B4991"/>
    <w:rsid w:val="004B49C8"/>
    <w:rsid w:val="004B4A7B"/>
    <w:rsid w:val="004B5B88"/>
    <w:rsid w:val="004B64A1"/>
    <w:rsid w:val="004B64BD"/>
    <w:rsid w:val="004B6C9A"/>
    <w:rsid w:val="004C095D"/>
    <w:rsid w:val="004C0C48"/>
    <w:rsid w:val="004D1789"/>
    <w:rsid w:val="004D4E0A"/>
    <w:rsid w:val="004D63A6"/>
    <w:rsid w:val="004E0D58"/>
    <w:rsid w:val="004E2D3F"/>
    <w:rsid w:val="004E584F"/>
    <w:rsid w:val="004E7832"/>
    <w:rsid w:val="004E7A29"/>
    <w:rsid w:val="004F2DBD"/>
    <w:rsid w:val="004F2EB5"/>
    <w:rsid w:val="004F3E98"/>
    <w:rsid w:val="004F6944"/>
    <w:rsid w:val="004F7020"/>
    <w:rsid w:val="004F70F2"/>
    <w:rsid w:val="004F784F"/>
    <w:rsid w:val="004F7C60"/>
    <w:rsid w:val="00500E7E"/>
    <w:rsid w:val="00501098"/>
    <w:rsid w:val="005014AC"/>
    <w:rsid w:val="0050239F"/>
    <w:rsid w:val="00502D87"/>
    <w:rsid w:val="00504C1F"/>
    <w:rsid w:val="00505501"/>
    <w:rsid w:val="00516AE7"/>
    <w:rsid w:val="00517ED2"/>
    <w:rsid w:val="00521A2D"/>
    <w:rsid w:val="005303AD"/>
    <w:rsid w:val="005341CA"/>
    <w:rsid w:val="005409CE"/>
    <w:rsid w:val="00544D61"/>
    <w:rsid w:val="00544E9B"/>
    <w:rsid w:val="00545AF8"/>
    <w:rsid w:val="00546287"/>
    <w:rsid w:val="00550937"/>
    <w:rsid w:val="00552476"/>
    <w:rsid w:val="00553A64"/>
    <w:rsid w:val="00553F5E"/>
    <w:rsid w:val="00554376"/>
    <w:rsid w:val="00555135"/>
    <w:rsid w:val="00556BD1"/>
    <w:rsid w:val="00557777"/>
    <w:rsid w:val="00566F48"/>
    <w:rsid w:val="00566F68"/>
    <w:rsid w:val="00570213"/>
    <w:rsid w:val="00570574"/>
    <w:rsid w:val="0057079B"/>
    <w:rsid w:val="00572026"/>
    <w:rsid w:val="00573238"/>
    <w:rsid w:val="00575C9A"/>
    <w:rsid w:val="00577A7F"/>
    <w:rsid w:val="005856B4"/>
    <w:rsid w:val="005862A4"/>
    <w:rsid w:val="005937AD"/>
    <w:rsid w:val="0059796E"/>
    <w:rsid w:val="005A055B"/>
    <w:rsid w:val="005A104C"/>
    <w:rsid w:val="005A39E2"/>
    <w:rsid w:val="005A4519"/>
    <w:rsid w:val="005B20ED"/>
    <w:rsid w:val="005B300D"/>
    <w:rsid w:val="005B716B"/>
    <w:rsid w:val="005C1E75"/>
    <w:rsid w:val="005C229B"/>
    <w:rsid w:val="005C35C4"/>
    <w:rsid w:val="005C40BF"/>
    <w:rsid w:val="005D500D"/>
    <w:rsid w:val="005D5C62"/>
    <w:rsid w:val="005D663B"/>
    <w:rsid w:val="005D752A"/>
    <w:rsid w:val="005E22AF"/>
    <w:rsid w:val="005E3D28"/>
    <w:rsid w:val="005E4591"/>
    <w:rsid w:val="005F047A"/>
    <w:rsid w:val="005F2464"/>
    <w:rsid w:val="005F2534"/>
    <w:rsid w:val="005F5464"/>
    <w:rsid w:val="005F7F62"/>
    <w:rsid w:val="00600037"/>
    <w:rsid w:val="00600990"/>
    <w:rsid w:val="00602133"/>
    <w:rsid w:val="00606A22"/>
    <w:rsid w:val="00606ED2"/>
    <w:rsid w:val="006110B2"/>
    <w:rsid w:val="00611638"/>
    <w:rsid w:val="00617E8D"/>
    <w:rsid w:val="00620030"/>
    <w:rsid w:val="00620892"/>
    <w:rsid w:val="00636410"/>
    <w:rsid w:val="00636C66"/>
    <w:rsid w:val="006401CD"/>
    <w:rsid w:val="00640817"/>
    <w:rsid w:val="006435CF"/>
    <w:rsid w:val="00651DDC"/>
    <w:rsid w:val="00653045"/>
    <w:rsid w:val="006552E7"/>
    <w:rsid w:val="00655908"/>
    <w:rsid w:val="00657A60"/>
    <w:rsid w:val="0066017D"/>
    <w:rsid w:val="0066465D"/>
    <w:rsid w:val="00667138"/>
    <w:rsid w:val="0067172E"/>
    <w:rsid w:val="00672BDB"/>
    <w:rsid w:val="006748F2"/>
    <w:rsid w:val="00675C0E"/>
    <w:rsid w:val="00677123"/>
    <w:rsid w:val="00677C62"/>
    <w:rsid w:val="0068050F"/>
    <w:rsid w:val="00680CA1"/>
    <w:rsid w:val="00684A46"/>
    <w:rsid w:val="00685A75"/>
    <w:rsid w:val="00686711"/>
    <w:rsid w:val="00687F42"/>
    <w:rsid w:val="00691396"/>
    <w:rsid w:val="00691813"/>
    <w:rsid w:val="006929E5"/>
    <w:rsid w:val="0069325B"/>
    <w:rsid w:val="006940AA"/>
    <w:rsid w:val="006968ED"/>
    <w:rsid w:val="00697DF4"/>
    <w:rsid w:val="006A166B"/>
    <w:rsid w:val="006A368F"/>
    <w:rsid w:val="006A4B5F"/>
    <w:rsid w:val="006B2177"/>
    <w:rsid w:val="006B3BE4"/>
    <w:rsid w:val="006B5972"/>
    <w:rsid w:val="006C0B62"/>
    <w:rsid w:val="006C4383"/>
    <w:rsid w:val="006C4BF3"/>
    <w:rsid w:val="006C6578"/>
    <w:rsid w:val="006C65C2"/>
    <w:rsid w:val="006C7C1F"/>
    <w:rsid w:val="006D16E6"/>
    <w:rsid w:val="006D24B6"/>
    <w:rsid w:val="006D251E"/>
    <w:rsid w:val="006D28B6"/>
    <w:rsid w:val="006D360C"/>
    <w:rsid w:val="006D41DE"/>
    <w:rsid w:val="006D776F"/>
    <w:rsid w:val="006D7F10"/>
    <w:rsid w:val="006E0F50"/>
    <w:rsid w:val="006E1BE6"/>
    <w:rsid w:val="006E41FE"/>
    <w:rsid w:val="006E5ECB"/>
    <w:rsid w:val="006F2A37"/>
    <w:rsid w:val="006F3CFC"/>
    <w:rsid w:val="006F47DB"/>
    <w:rsid w:val="006F4D2C"/>
    <w:rsid w:val="006F5A81"/>
    <w:rsid w:val="006F624D"/>
    <w:rsid w:val="006F66A5"/>
    <w:rsid w:val="006F7A11"/>
    <w:rsid w:val="007008F2"/>
    <w:rsid w:val="0070157A"/>
    <w:rsid w:val="007020D2"/>
    <w:rsid w:val="007032C6"/>
    <w:rsid w:val="00703E33"/>
    <w:rsid w:val="007040B8"/>
    <w:rsid w:val="007045EA"/>
    <w:rsid w:val="007048E8"/>
    <w:rsid w:val="00706E79"/>
    <w:rsid w:val="00710053"/>
    <w:rsid w:val="00710180"/>
    <w:rsid w:val="00711209"/>
    <w:rsid w:val="00712D2B"/>
    <w:rsid w:val="007172F5"/>
    <w:rsid w:val="00717344"/>
    <w:rsid w:val="0072182A"/>
    <w:rsid w:val="007228DB"/>
    <w:rsid w:val="00722D66"/>
    <w:rsid w:val="00730E76"/>
    <w:rsid w:val="00733E5F"/>
    <w:rsid w:val="00734CF0"/>
    <w:rsid w:val="007375F3"/>
    <w:rsid w:val="00737623"/>
    <w:rsid w:val="00740006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BB"/>
    <w:rsid w:val="00756DF5"/>
    <w:rsid w:val="00761097"/>
    <w:rsid w:val="00762C22"/>
    <w:rsid w:val="00764202"/>
    <w:rsid w:val="00765265"/>
    <w:rsid w:val="007664EC"/>
    <w:rsid w:val="007710CE"/>
    <w:rsid w:val="00771182"/>
    <w:rsid w:val="00773E24"/>
    <w:rsid w:val="007741E6"/>
    <w:rsid w:val="00774F26"/>
    <w:rsid w:val="00775392"/>
    <w:rsid w:val="007757E7"/>
    <w:rsid w:val="00775F40"/>
    <w:rsid w:val="0078024F"/>
    <w:rsid w:val="00781A98"/>
    <w:rsid w:val="00781CFB"/>
    <w:rsid w:val="00782048"/>
    <w:rsid w:val="00782496"/>
    <w:rsid w:val="00784799"/>
    <w:rsid w:val="0078486E"/>
    <w:rsid w:val="00784FCA"/>
    <w:rsid w:val="007858E2"/>
    <w:rsid w:val="007872AA"/>
    <w:rsid w:val="00787C30"/>
    <w:rsid w:val="00790782"/>
    <w:rsid w:val="00791357"/>
    <w:rsid w:val="00791EDE"/>
    <w:rsid w:val="00793F9E"/>
    <w:rsid w:val="00795795"/>
    <w:rsid w:val="007964ED"/>
    <w:rsid w:val="00796812"/>
    <w:rsid w:val="007A0F7B"/>
    <w:rsid w:val="007A1D5F"/>
    <w:rsid w:val="007A45FC"/>
    <w:rsid w:val="007A4FE2"/>
    <w:rsid w:val="007B1B33"/>
    <w:rsid w:val="007B5258"/>
    <w:rsid w:val="007B6661"/>
    <w:rsid w:val="007B6AA5"/>
    <w:rsid w:val="007B7760"/>
    <w:rsid w:val="007C0564"/>
    <w:rsid w:val="007C48CB"/>
    <w:rsid w:val="007C78A7"/>
    <w:rsid w:val="007D0BAE"/>
    <w:rsid w:val="007D0BC3"/>
    <w:rsid w:val="007D0D6D"/>
    <w:rsid w:val="007D1433"/>
    <w:rsid w:val="007D1F4D"/>
    <w:rsid w:val="007D252A"/>
    <w:rsid w:val="007D2B10"/>
    <w:rsid w:val="007D56CE"/>
    <w:rsid w:val="007E11AC"/>
    <w:rsid w:val="007E1E46"/>
    <w:rsid w:val="007E22B0"/>
    <w:rsid w:val="007E2359"/>
    <w:rsid w:val="007E55B1"/>
    <w:rsid w:val="007E5956"/>
    <w:rsid w:val="007E5F6F"/>
    <w:rsid w:val="007E7262"/>
    <w:rsid w:val="007F07EF"/>
    <w:rsid w:val="007F0CA0"/>
    <w:rsid w:val="007F1240"/>
    <w:rsid w:val="007F1917"/>
    <w:rsid w:val="007F3E5F"/>
    <w:rsid w:val="007F5FAE"/>
    <w:rsid w:val="007F6A0E"/>
    <w:rsid w:val="007F791A"/>
    <w:rsid w:val="0080064E"/>
    <w:rsid w:val="00800667"/>
    <w:rsid w:val="00803173"/>
    <w:rsid w:val="00805D4E"/>
    <w:rsid w:val="008074D7"/>
    <w:rsid w:val="0081408F"/>
    <w:rsid w:val="00815D99"/>
    <w:rsid w:val="00816442"/>
    <w:rsid w:val="008203A5"/>
    <w:rsid w:val="00820F26"/>
    <w:rsid w:val="00825B28"/>
    <w:rsid w:val="008267F2"/>
    <w:rsid w:val="008268BF"/>
    <w:rsid w:val="00830FD3"/>
    <w:rsid w:val="00836373"/>
    <w:rsid w:val="008372FD"/>
    <w:rsid w:val="0083785D"/>
    <w:rsid w:val="00840CCF"/>
    <w:rsid w:val="008410FD"/>
    <w:rsid w:val="008426DE"/>
    <w:rsid w:val="008435A4"/>
    <w:rsid w:val="008457B4"/>
    <w:rsid w:val="00846DC2"/>
    <w:rsid w:val="0085090A"/>
    <w:rsid w:val="008512CE"/>
    <w:rsid w:val="008518C6"/>
    <w:rsid w:val="00851DE0"/>
    <w:rsid w:val="00855359"/>
    <w:rsid w:val="00857164"/>
    <w:rsid w:val="0086113D"/>
    <w:rsid w:val="00862176"/>
    <w:rsid w:val="00862E8C"/>
    <w:rsid w:val="008637DE"/>
    <w:rsid w:val="008649B2"/>
    <w:rsid w:val="00866648"/>
    <w:rsid w:val="00870670"/>
    <w:rsid w:val="00871D19"/>
    <w:rsid w:val="00872127"/>
    <w:rsid w:val="0087215E"/>
    <w:rsid w:val="00872ADC"/>
    <w:rsid w:val="00872CB8"/>
    <w:rsid w:val="00876398"/>
    <w:rsid w:val="00880151"/>
    <w:rsid w:val="00880459"/>
    <w:rsid w:val="00883306"/>
    <w:rsid w:val="00886615"/>
    <w:rsid w:val="00886653"/>
    <w:rsid w:val="00886E4A"/>
    <w:rsid w:val="0089056A"/>
    <w:rsid w:val="0089121E"/>
    <w:rsid w:val="00892FC6"/>
    <w:rsid w:val="00894821"/>
    <w:rsid w:val="008A0899"/>
    <w:rsid w:val="008A1EC2"/>
    <w:rsid w:val="008A1EFD"/>
    <w:rsid w:val="008A22B4"/>
    <w:rsid w:val="008A5609"/>
    <w:rsid w:val="008A7258"/>
    <w:rsid w:val="008A78BA"/>
    <w:rsid w:val="008A7E59"/>
    <w:rsid w:val="008B0F09"/>
    <w:rsid w:val="008B2A5E"/>
    <w:rsid w:val="008B4724"/>
    <w:rsid w:val="008B4975"/>
    <w:rsid w:val="008B6EE0"/>
    <w:rsid w:val="008B7006"/>
    <w:rsid w:val="008B7F51"/>
    <w:rsid w:val="008B7FE5"/>
    <w:rsid w:val="008C1563"/>
    <w:rsid w:val="008C3800"/>
    <w:rsid w:val="008C56E7"/>
    <w:rsid w:val="008D1652"/>
    <w:rsid w:val="008D2F21"/>
    <w:rsid w:val="008D3FB1"/>
    <w:rsid w:val="008D3FF6"/>
    <w:rsid w:val="008D438B"/>
    <w:rsid w:val="008D4691"/>
    <w:rsid w:val="008D4C8A"/>
    <w:rsid w:val="008D4EC2"/>
    <w:rsid w:val="008D5C58"/>
    <w:rsid w:val="008E382E"/>
    <w:rsid w:val="008E429D"/>
    <w:rsid w:val="008E467B"/>
    <w:rsid w:val="008E4B02"/>
    <w:rsid w:val="008E4B66"/>
    <w:rsid w:val="008E653C"/>
    <w:rsid w:val="008E7F9D"/>
    <w:rsid w:val="008F0228"/>
    <w:rsid w:val="008F06DC"/>
    <w:rsid w:val="008F13D5"/>
    <w:rsid w:val="008F164D"/>
    <w:rsid w:val="008F182A"/>
    <w:rsid w:val="008F1A20"/>
    <w:rsid w:val="008F6920"/>
    <w:rsid w:val="00902422"/>
    <w:rsid w:val="00905BD3"/>
    <w:rsid w:val="00907486"/>
    <w:rsid w:val="00910CF0"/>
    <w:rsid w:val="0091457F"/>
    <w:rsid w:val="00920825"/>
    <w:rsid w:val="00920874"/>
    <w:rsid w:val="00923926"/>
    <w:rsid w:val="00923EF4"/>
    <w:rsid w:val="00924131"/>
    <w:rsid w:val="00926B28"/>
    <w:rsid w:val="0093035B"/>
    <w:rsid w:val="00930EE0"/>
    <w:rsid w:val="00930FCA"/>
    <w:rsid w:val="00931925"/>
    <w:rsid w:val="0093218D"/>
    <w:rsid w:val="0093252D"/>
    <w:rsid w:val="00935FDF"/>
    <w:rsid w:val="009448E5"/>
    <w:rsid w:val="00945E1D"/>
    <w:rsid w:val="00951865"/>
    <w:rsid w:val="009537A3"/>
    <w:rsid w:val="009550D6"/>
    <w:rsid w:val="00955878"/>
    <w:rsid w:val="009560F3"/>
    <w:rsid w:val="00960775"/>
    <w:rsid w:val="009638D9"/>
    <w:rsid w:val="0096431A"/>
    <w:rsid w:val="009670D3"/>
    <w:rsid w:val="00970914"/>
    <w:rsid w:val="009712EE"/>
    <w:rsid w:val="009724A9"/>
    <w:rsid w:val="0097431C"/>
    <w:rsid w:val="00975042"/>
    <w:rsid w:val="0098095B"/>
    <w:rsid w:val="009829F1"/>
    <w:rsid w:val="00982C29"/>
    <w:rsid w:val="00983ECE"/>
    <w:rsid w:val="00984691"/>
    <w:rsid w:val="00984912"/>
    <w:rsid w:val="00985C7D"/>
    <w:rsid w:val="00986445"/>
    <w:rsid w:val="00986E76"/>
    <w:rsid w:val="00991674"/>
    <w:rsid w:val="009935D7"/>
    <w:rsid w:val="009940F2"/>
    <w:rsid w:val="00994841"/>
    <w:rsid w:val="00995CC4"/>
    <w:rsid w:val="009967DB"/>
    <w:rsid w:val="009A0C00"/>
    <w:rsid w:val="009A1789"/>
    <w:rsid w:val="009A3656"/>
    <w:rsid w:val="009A395A"/>
    <w:rsid w:val="009A4879"/>
    <w:rsid w:val="009A4AF5"/>
    <w:rsid w:val="009A51CC"/>
    <w:rsid w:val="009B00AB"/>
    <w:rsid w:val="009B094C"/>
    <w:rsid w:val="009B0C7B"/>
    <w:rsid w:val="009B2239"/>
    <w:rsid w:val="009B230A"/>
    <w:rsid w:val="009B4A21"/>
    <w:rsid w:val="009B4DE1"/>
    <w:rsid w:val="009B62E8"/>
    <w:rsid w:val="009C4AF0"/>
    <w:rsid w:val="009C5680"/>
    <w:rsid w:val="009D0233"/>
    <w:rsid w:val="009D04EF"/>
    <w:rsid w:val="009D1121"/>
    <w:rsid w:val="009D2886"/>
    <w:rsid w:val="009E0AD3"/>
    <w:rsid w:val="009E161B"/>
    <w:rsid w:val="009E499E"/>
    <w:rsid w:val="009E4B80"/>
    <w:rsid w:val="009E55A6"/>
    <w:rsid w:val="009F789C"/>
    <w:rsid w:val="009F7910"/>
    <w:rsid w:val="00A00844"/>
    <w:rsid w:val="00A012BB"/>
    <w:rsid w:val="00A0272F"/>
    <w:rsid w:val="00A0408F"/>
    <w:rsid w:val="00A05111"/>
    <w:rsid w:val="00A053AA"/>
    <w:rsid w:val="00A05A33"/>
    <w:rsid w:val="00A06DA0"/>
    <w:rsid w:val="00A06DF9"/>
    <w:rsid w:val="00A107AE"/>
    <w:rsid w:val="00A10ADC"/>
    <w:rsid w:val="00A157E3"/>
    <w:rsid w:val="00A16795"/>
    <w:rsid w:val="00A16881"/>
    <w:rsid w:val="00A16F35"/>
    <w:rsid w:val="00A1759E"/>
    <w:rsid w:val="00A17A66"/>
    <w:rsid w:val="00A17CD7"/>
    <w:rsid w:val="00A209C9"/>
    <w:rsid w:val="00A2141D"/>
    <w:rsid w:val="00A22926"/>
    <w:rsid w:val="00A22B4F"/>
    <w:rsid w:val="00A240F9"/>
    <w:rsid w:val="00A241A4"/>
    <w:rsid w:val="00A24B93"/>
    <w:rsid w:val="00A24CEF"/>
    <w:rsid w:val="00A25560"/>
    <w:rsid w:val="00A2592C"/>
    <w:rsid w:val="00A261DE"/>
    <w:rsid w:val="00A26FA8"/>
    <w:rsid w:val="00A277AB"/>
    <w:rsid w:val="00A30985"/>
    <w:rsid w:val="00A31743"/>
    <w:rsid w:val="00A340F4"/>
    <w:rsid w:val="00A36071"/>
    <w:rsid w:val="00A36420"/>
    <w:rsid w:val="00A43023"/>
    <w:rsid w:val="00A44870"/>
    <w:rsid w:val="00A44D2A"/>
    <w:rsid w:val="00A45268"/>
    <w:rsid w:val="00A46A39"/>
    <w:rsid w:val="00A5023D"/>
    <w:rsid w:val="00A511AB"/>
    <w:rsid w:val="00A5164C"/>
    <w:rsid w:val="00A51FD5"/>
    <w:rsid w:val="00A53A3B"/>
    <w:rsid w:val="00A544F2"/>
    <w:rsid w:val="00A563F8"/>
    <w:rsid w:val="00A642AC"/>
    <w:rsid w:val="00A6708A"/>
    <w:rsid w:val="00A7151D"/>
    <w:rsid w:val="00A7161C"/>
    <w:rsid w:val="00A724E1"/>
    <w:rsid w:val="00A725EC"/>
    <w:rsid w:val="00A739DF"/>
    <w:rsid w:val="00A778B4"/>
    <w:rsid w:val="00A82F6A"/>
    <w:rsid w:val="00A84890"/>
    <w:rsid w:val="00A86C97"/>
    <w:rsid w:val="00A921B5"/>
    <w:rsid w:val="00A9353D"/>
    <w:rsid w:val="00AA23E2"/>
    <w:rsid w:val="00AA2CCB"/>
    <w:rsid w:val="00AA3225"/>
    <w:rsid w:val="00AA35F6"/>
    <w:rsid w:val="00AA4A3C"/>
    <w:rsid w:val="00AA59AC"/>
    <w:rsid w:val="00AA5FB8"/>
    <w:rsid w:val="00AA6035"/>
    <w:rsid w:val="00AA72CC"/>
    <w:rsid w:val="00AA7385"/>
    <w:rsid w:val="00AA7DD1"/>
    <w:rsid w:val="00AB10F4"/>
    <w:rsid w:val="00AB297C"/>
    <w:rsid w:val="00AB2D62"/>
    <w:rsid w:val="00AB2E5E"/>
    <w:rsid w:val="00AB4C79"/>
    <w:rsid w:val="00AB6858"/>
    <w:rsid w:val="00AC069C"/>
    <w:rsid w:val="00AC1727"/>
    <w:rsid w:val="00AC2116"/>
    <w:rsid w:val="00AC427A"/>
    <w:rsid w:val="00AC704B"/>
    <w:rsid w:val="00AD3471"/>
    <w:rsid w:val="00AD3769"/>
    <w:rsid w:val="00AD3A0F"/>
    <w:rsid w:val="00AD48F0"/>
    <w:rsid w:val="00AD731E"/>
    <w:rsid w:val="00AE0FB5"/>
    <w:rsid w:val="00AE1D0F"/>
    <w:rsid w:val="00AE1E26"/>
    <w:rsid w:val="00AE2085"/>
    <w:rsid w:val="00AE275D"/>
    <w:rsid w:val="00AE2D55"/>
    <w:rsid w:val="00AE304B"/>
    <w:rsid w:val="00AE4768"/>
    <w:rsid w:val="00AE798A"/>
    <w:rsid w:val="00AF0E23"/>
    <w:rsid w:val="00AF42E3"/>
    <w:rsid w:val="00AF6B31"/>
    <w:rsid w:val="00B01715"/>
    <w:rsid w:val="00B01A3D"/>
    <w:rsid w:val="00B01E6E"/>
    <w:rsid w:val="00B032B1"/>
    <w:rsid w:val="00B04967"/>
    <w:rsid w:val="00B06F2C"/>
    <w:rsid w:val="00B10189"/>
    <w:rsid w:val="00B10B92"/>
    <w:rsid w:val="00B10FE5"/>
    <w:rsid w:val="00B116CC"/>
    <w:rsid w:val="00B14E66"/>
    <w:rsid w:val="00B161D5"/>
    <w:rsid w:val="00B16D8D"/>
    <w:rsid w:val="00B179A0"/>
    <w:rsid w:val="00B17FE6"/>
    <w:rsid w:val="00B20D55"/>
    <w:rsid w:val="00B24CC8"/>
    <w:rsid w:val="00B2523B"/>
    <w:rsid w:val="00B269B5"/>
    <w:rsid w:val="00B27E07"/>
    <w:rsid w:val="00B3039C"/>
    <w:rsid w:val="00B30A3A"/>
    <w:rsid w:val="00B30B8A"/>
    <w:rsid w:val="00B32E58"/>
    <w:rsid w:val="00B33183"/>
    <w:rsid w:val="00B3338D"/>
    <w:rsid w:val="00B37B3B"/>
    <w:rsid w:val="00B52589"/>
    <w:rsid w:val="00B56681"/>
    <w:rsid w:val="00B578BA"/>
    <w:rsid w:val="00B61616"/>
    <w:rsid w:val="00B623DD"/>
    <w:rsid w:val="00B62471"/>
    <w:rsid w:val="00B63298"/>
    <w:rsid w:val="00B63657"/>
    <w:rsid w:val="00B63FFE"/>
    <w:rsid w:val="00B65059"/>
    <w:rsid w:val="00B657FB"/>
    <w:rsid w:val="00B66266"/>
    <w:rsid w:val="00B66E32"/>
    <w:rsid w:val="00B678F8"/>
    <w:rsid w:val="00B7149E"/>
    <w:rsid w:val="00B717B1"/>
    <w:rsid w:val="00B72356"/>
    <w:rsid w:val="00B72653"/>
    <w:rsid w:val="00B72B53"/>
    <w:rsid w:val="00B737B7"/>
    <w:rsid w:val="00B75EDD"/>
    <w:rsid w:val="00B77600"/>
    <w:rsid w:val="00B77AE0"/>
    <w:rsid w:val="00B77B07"/>
    <w:rsid w:val="00B80CD7"/>
    <w:rsid w:val="00B81173"/>
    <w:rsid w:val="00B811C7"/>
    <w:rsid w:val="00B81D92"/>
    <w:rsid w:val="00B82894"/>
    <w:rsid w:val="00B84B36"/>
    <w:rsid w:val="00B8671D"/>
    <w:rsid w:val="00B87C7D"/>
    <w:rsid w:val="00B90572"/>
    <w:rsid w:val="00B90F97"/>
    <w:rsid w:val="00B91E76"/>
    <w:rsid w:val="00B92412"/>
    <w:rsid w:val="00B925C9"/>
    <w:rsid w:val="00B926FE"/>
    <w:rsid w:val="00B93B6A"/>
    <w:rsid w:val="00B94B59"/>
    <w:rsid w:val="00B95589"/>
    <w:rsid w:val="00B9594E"/>
    <w:rsid w:val="00B95EE9"/>
    <w:rsid w:val="00B96C9F"/>
    <w:rsid w:val="00B96FAC"/>
    <w:rsid w:val="00B97190"/>
    <w:rsid w:val="00BA0674"/>
    <w:rsid w:val="00BA0C6F"/>
    <w:rsid w:val="00BA1BBF"/>
    <w:rsid w:val="00BA7B09"/>
    <w:rsid w:val="00BB0A51"/>
    <w:rsid w:val="00BB3359"/>
    <w:rsid w:val="00BB3373"/>
    <w:rsid w:val="00BB69D9"/>
    <w:rsid w:val="00BB6C29"/>
    <w:rsid w:val="00BC37A0"/>
    <w:rsid w:val="00BC40F7"/>
    <w:rsid w:val="00BC4216"/>
    <w:rsid w:val="00BC4331"/>
    <w:rsid w:val="00BC5060"/>
    <w:rsid w:val="00BC591C"/>
    <w:rsid w:val="00BC5D9A"/>
    <w:rsid w:val="00BC6DE3"/>
    <w:rsid w:val="00BC7C87"/>
    <w:rsid w:val="00BC7D86"/>
    <w:rsid w:val="00BD26D6"/>
    <w:rsid w:val="00BD2BF9"/>
    <w:rsid w:val="00BD50C1"/>
    <w:rsid w:val="00BD5585"/>
    <w:rsid w:val="00BD5C3C"/>
    <w:rsid w:val="00BD5DBB"/>
    <w:rsid w:val="00BE0DE2"/>
    <w:rsid w:val="00BE2F86"/>
    <w:rsid w:val="00BE38DD"/>
    <w:rsid w:val="00BE7580"/>
    <w:rsid w:val="00BF1E23"/>
    <w:rsid w:val="00BF32F9"/>
    <w:rsid w:val="00BF4A28"/>
    <w:rsid w:val="00BF5309"/>
    <w:rsid w:val="00BF7C82"/>
    <w:rsid w:val="00BF7EE6"/>
    <w:rsid w:val="00C010AD"/>
    <w:rsid w:val="00C02CDA"/>
    <w:rsid w:val="00C02DC5"/>
    <w:rsid w:val="00C030DF"/>
    <w:rsid w:val="00C03E79"/>
    <w:rsid w:val="00C04309"/>
    <w:rsid w:val="00C10794"/>
    <w:rsid w:val="00C10FAD"/>
    <w:rsid w:val="00C11941"/>
    <w:rsid w:val="00C151CE"/>
    <w:rsid w:val="00C1561C"/>
    <w:rsid w:val="00C16CBF"/>
    <w:rsid w:val="00C20438"/>
    <w:rsid w:val="00C21160"/>
    <w:rsid w:val="00C21865"/>
    <w:rsid w:val="00C2235D"/>
    <w:rsid w:val="00C255CF"/>
    <w:rsid w:val="00C258E7"/>
    <w:rsid w:val="00C31AB1"/>
    <w:rsid w:val="00C32190"/>
    <w:rsid w:val="00C32C77"/>
    <w:rsid w:val="00C330FF"/>
    <w:rsid w:val="00C332FD"/>
    <w:rsid w:val="00C34E4B"/>
    <w:rsid w:val="00C37B35"/>
    <w:rsid w:val="00C40754"/>
    <w:rsid w:val="00C4186C"/>
    <w:rsid w:val="00C42BE8"/>
    <w:rsid w:val="00C441C9"/>
    <w:rsid w:val="00C4458D"/>
    <w:rsid w:val="00C456A1"/>
    <w:rsid w:val="00C47A19"/>
    <w:rsid w:val="00C5159F"/>
    <w:rsid w:val="00C52124"/>
    <w:rsid w:val="00C528AF"/>
    <w:rsid w:val="00C54A29"/>
    <w:rsid w:val="00C54EAA"/>
    <w:rsid w:val="00C5712D"/>
    <w:rsid w:val="00C63D1F"/>
    <w:rsid w:val="00C71F4F"/>
    <w:rsid w:val="00C73297"/>
    <w:rsid w:val="00C7374E"/>
    <w:rsid w:val="00C743D3"/>
    <w:rsid w:val="00C76767"/>
    <w:rsid w:val="00C76794"/>
    <w:rsid w:val="00C7732B"/>
    <w:rsid w:val="00C80292"/>
    <w:rsid w:val="00C81D7B"/>
    <w:rsid w:val="00C82008"/>
    <w:rsid w:val="00C865FF"/>
    <w:rsid w:val="00C911EE"/>
    <w:rsid w:val="00C946BC"/>
    <w:rsid w:val="00C951D2"/>
    <w:rsid w:val="00C95940"/>
    <w:rsid w:val="00C95AD0"/>
    <w:rsid w:val="00C96771"/>
    <w:rsid w:val="00C96D09"/>
    <w:rsid w:val="00C97921"/>
    <w:rsid w:val="00C97CD9"/>
    <w:rsid w:val="00CA0239"/>
    <w:rsid w:val="00CA07AC"/>
    <w:rsid w:val="00CA1DC3"/>
    <w:rsid w:val="00CA23EE"/>
    <w:rsid w:val="00CA3DCC"/>
    <w:rsid w:val="00CA4649"/>
    <w:rsid w:val="00CA4AFB"/>
    <w:rsid w:val="00CA58F9"/>
    <w:rsid w:val="00CA5C8E"/>
    <w:rsid w:val="00CA60FB"/>
    <w:rsid w:val="00CA69D3"/>
    <w:rsid w:val="00CA7703"/>
    <w:rsid w:val="00CB02C0"/>
    <w:rsid w:val="00CB0A19"/>
    <w:rsid w:val="00CB0D65"/>
    <w:rsid w:val="00CB47A6"/>
    <w:rsid w:val="00CB491B"/>
    <w:rsid w:val="00CB5650"/>
    <w:rsid w:val="00CB5F5D"/>
    <w:rsid w:val="00CC2E60"/>
    <w:rsid w:val="00CC7BC5"/>
    <w:rsid w:val="00CD0902"/>
    <w:rsid w:val="00CD2FF9"/>
    <w:rsid w:val="00CD37A1"/>
    <w:rsid w:val="00CD3EBE"/>
    <w:rsid w:val="00CD7741"/>
    <w:rsid w:val="00CD7F6D"/>
    <w:rsid w:val="00CE2806"/>
    <w:rsid w:val="00CE28C2"/>
    <w:rsid w:val="00CE448C"/>
    <w:rsid w:val="00CE61F6"/>
    <w:rsid w:val="00CE65B2"/>
    <w:rsid w:val="00CF0DBA"/>
    <w:rsid w:val="00CF22B8"/>
    <w:rsid w:val="00CF2379"/>
    <w:rsid w:val="00CF2453"/>
    <w:rsid w:val="00CF568D"/>
    <w:rsid w:val="00D00EF5"/>
    <w:rsid w:val="00D049F2"/>
    <w:rsid w:val="00D054FE"/>
    <w:rsid w:val="00D071E5"/>
    <w:rsid w:val="00D101AD"/>
    <w:rsid w:val="00D11F66"/>
    <w:rsid w:val="00D1212D"/>
    <w:rsid w:val="00D12D77"/>
    <w:rsid w:val="00D1427B"/>
    <w:rsid w:val="00D159F8"/>
    <w:rsid w:val="00D1669C"/>
    <w:rsid w:val="00D21FA0"/>
    <w:rsid w:val="00D22420"/>
    <w:rsid w:val="00D2564E"/>
    <w:rsid w:val="00D265F1"/>
    <w:rsid w:val="00D31F0A"/>
    <w:rsid w:val="00D342F9"/>
    <w:rsid w:val="00D3773C"/>
    <w:rsid w:val="00D37F25"/>
    <w:rsid w:val="00D40573"/>
    <w:rsid w:val="00D4101B"/>
    <w:rsid w:val="00D46E41"/>
    <w:rsid w:val="00D46F3B"/>
    <w:rsid w:val="00D531AD"/>
    <w:rsid w:val="00D53EFA"/>
    <w:rsid w:val="00D57E64"/>
    <w:rsid w:val="00D61F93"/>
    <w:rsid w:val="00D63207"/>
    <w:rsid w:val="00D63908"/>
    <w:rsid w:val="00D63B54"/>
    <w:rsid w:val="00D64B48"/>
    <w:rsid w:val="00D64F74"/>
    <w:rsid w:val="00D65B63"/>
    <w:rsid w:val="00D72D3B"/>
    <w:rsid w:val="00D73645"/>
    <w:rsid w:val="00D74D68"/>
    <w:rsid w:val="00D77159"/>
    <w:rsid w:val="00D80366"/>
    <w:rsid w:val="00D80D85"/>
    <w:rsid w:val="00D821E9"/>
    <w:rsid w:val="00D83D1F"/>
    <w:rsid w:val="00D83E84"/>
    <w:rsid w:val="00D847F8"/>
    <w:rsid w:val="00D84E02"/>
    <w:rsid w:val="00D8657E"/>
    <w:rsid w:val="00D90FE9"/>
    <w:rsid w:val="00D922CD"/>
    <w:rsid w:val="00D929BD"/>
    <w:rsid w:val="00D93EFA"/>
    <w:rsid w:val="00D951E7"/>
    <w:rsid w:val="00DA1700"/>
    <w:rsid w:val="00DA3968"/>
    <w:rsid w:val="00DA3B9F"/>
    <w:rsid w:val="00DA3CF4"/>
    <w:rsid w:val="00DA53DA"/>
    <w:rsid w:val="00DA5B3A"/>
    <w:rsid w:val="00DA5D0E"/>
    <w:rsid w:val="00DA6D51"/>
    <w:rsid w:val="00DA72FE"/>
    <w:rsid w:val="00DA76A4"/>
    <w:rsid w:val="00DB0006"/>
    <w:rsid w:val="00DB1CC1"/>
    <w:rsid w:val="00DB2AAE"/>
    <w:rsid w:val="00DB5AD2"/>
    <w:rsid w:val="00DB7C89"/>
    <w:rsid w:val="00DC1C55"/>
    <w:rsid w:val="00DC1DBA"/>
    <w:rsid w:val="00DC27A3"/>
    <w:rsid w:val="00DC3960"/>
    <w:rsid w:val="00DC66C2"/>
    <w:rsid w:val="00DC6B8A"/>
    <w:rsid w:val="00DC6BD0"/>
    <w:rsid w:val="00DD38CD"/>
    <w:rsid w:val="00DD5715"/>
    <w:rsid w:val="00DD6BDC"/>
    <w:rsid w:val="00DE04C2"/>
    <w:rsid w:val="00DE0C5E"/>
    <w:rsid w:val="00DE1788"/>
    <w:rsid w:val="00DE46DC"/>
    <w:rsid w:val="00DE503F"/>
    <w:rsid w:val="00DF05C5"/>
    <w:rsid w:val="00DF10DD"/>
    <w:rsid w:val="00DF3AB3"/>
    <w:rsid w:val="00DF4B61"/>
    <w:rsid w:val="00DF5243"/>
    <w:rsid w:val="00DF64DD"/>
    <w:rsid w:val="00DF66CE"/>
    <w:rsid w:val="00E0125A"/>
    <w:rsid w:val="00E023C9"/>
    <w:rsid w:val="00E0243B"/>
    <w:rsid w:val="00E12A94"/>
    <w:rsid w:val="00E146F4"/>
    <w:rsid w:val="00E1513A"/>
    <w:rsid w:val="00E17AE0"/>
    <w:rsid w:val="00E20C9E"/>
    <w:rsid w:val="00E2145B"/>
    <w:rsid w:val="00E223FA"/>
    <w:rsid w:val="00E2362C"/>
    <w:rsid w:val="00E249C4"/>
    <w:rsid w:val="00E267DC"/>
    <w:rsid w:val="00E349C4"/>
    <w:rsid w:val="00E3592E"/>
    <w:rsid w:val="00E372D7"/>
    <w:rsid w:val="00E423F5"/>
    <w:rsid w:val="00E42641"/>
    <w:rsid w:val="00E434D9"/>
    <w:rsid w:val="00E4435F"/>
    <w:rsid w:val="00E45CCC"/>
    <w:rsid w:val="00E4687E"/>
    <w:rsid w:val="00E468FC"/>
    <w:rsid w:val="00E47344"/>
    <w:rsid w:val="00E50540"/>
    <w:rsid w:val="00E50C4D"/>
    <w:rsid w:val="00E5119A"/>
    <w:rsid w:val="00E54184"/>
    <w:rsid w:val="00E545EF"/>
    <w:rsid w:val="00E55003"/>
    <w:rsid w:val="00E631FD"/>
    <w:rsid w:val="00E64591"/>
    <w:rsid w:val="00E70158"/>
    <w:rsid w:val="00E70B2F"/>
    <w:rsid w:val="00E72C09"/>
    <w:rsid w:val="00E759A8"/>
    <w:rsid w:val="00E7633E"/>
    <w:rsid w:val="00E7710B"/>
    <w:rsid w:val="00E77615"/>
    <w:rsid w:val="00E8137B"/>
    <w:rsid w:val="00E82D41"/>
    <w:rsid w:val="00E8370C"/>
    <w:rsid w:val="00E8444B"/>
    <w:rsid w:val="00E86FAF"/>
    <w:rsid w:val="00E90C32"/>
    <w:rsid w:val="00E912D7"/>
    <w:rsid w:val="00E918EF"/>
    <w:rsid w:val="00E95C3E"/>
    <w:rsid w:val="00E95D36"/>
    <w:rsid w:val="00E95F6E"/>
    <w:rsid w:val="00E97353"/>
    <w:rsid w:val="00E979F1"/>
    <w:rsid w:val="00EA0211"/>
    <w:rsid w:val="00EA077F"/>
    <w:rsid w:val="00EA1F3F"/>
    <w:rsid w:val="00EA3AD0"/>
    <w:rsid w:val="00EA5163"/>
    <w:rsid w:val="00EA631D"/>
    <w:rsid w:val="00EA640B"/>
    <w:rsid w:val="00EA6608"/>
    <w:rsid w:val="00EA773B"/>
    <w:rsid w:val="00EB0749"/>
    <w:rsid w:val="00EB3065"/>
    <w:rsid w:val="00EB564F"/>
    <w:rsid w:val="00EB7DA1"/>
    <w:rsid w:val="00EC0825"/>
    <w:rsid w:val="00EC2344"/>
    <w:rsid w:val="00EC24AC"/>
    <w:rsid w:val="00EC2A38"/>
    <w:rsid w:val="00EC4C81"/>
    <w:rsid w:val="00ED0529"/>
    <w:rsid w:val="00ED219C"/>
    <w:rsid w:val="00ED391A"/>
    <w:rsid w:val="00ED5D0B"/>
    <w:rsid w:val="00ED7B4E"/>
    <w:rsid w:val="00EE14B3"/>
    <w:rsid w:val="00EE2A9F"/>
    <w:rsid w:val="00EE2C96"/>
    <w:rsid w:val="00EE630C"/>
    <w:rsid w:val="00EE7386"/>
    <w:rsid w:val="00EE7B41"/>
    <w:rsid w:val="00EF1CE5"/>
    <w:rsid w:val="00F0170C"/>
    <w:rsid w:val="00F02DA5"/>
    <w:rsid w:val="00F074B0"/>
    <w:rsid w:val="00F10361"/>
    <w:rsid w:val="00F128F9"/>
    <w:rsid w:val="00F13B57"/>
    <w:rsid w:val="00F158BE"/>
    <w:rsid w:val="00F166D1"/>
    <w:rsid w:val="00F17080"/>
    <w:rsid w:val="00F17FDD"/>
    <w:rsid w:val="00F21A1D"/>
    <w:rsid w:val="00F2210E"/>
    <w:rsid w:val="00F224C2"/>
    <w:rsid w:val="00F232E2"/>
    <w:rsid w:val="00F247F5"/>
    <w:rsid w:val="00F26624"/>
    <w:rsid w:val="00F30349"/>
    <w:rsid w:val="00F324C8"/>
    <w:rsid w:val="00F33689"/>
    <w:rsid w:val="00F35298"/>
    <w:rsid w:val="00F37470"/>
    <w:rsid w:val="00F40930"/>
    <w:rsid w:val="00F458E0"/>
    <w:rsid w:val="00F45D59"/>
    <w:rsid w:val="00F46BAE"/>
    <w:rsid w:val="00F5058F"/>
    <w:rsid w:val="00F53945"/>
    <w:rsid w:val="00F554A4"/>
    <w:rsid w:val="00F568F9"/>
    <w:rsid w:val="00F56DAA"/>
    <w:rsid w:val="00F56FF5"/>
    <w:rsid w:val="00F608FA"/>
    <w:rsid w:val="00F62E97"/>
    <w:rsid w:val="00F667DB"/>
    <w:rsid w:val="00F70DCC"/>
    <w:rsid w:val="00F74CA7"/>
    <w:rsid w:val="00F8168D"/>
    <w:rsid w:val="00F86EC4"/>
    <w:rsid w:val="00F879DD"/>
    <w:rsid w:val="00F91973"/>
    <w:rsid w:val="00F9344C"/>
    <w:rsid w:val="00F93774"/>
    <w:rsid w:val="00F96EE3"/>
    <w:rsid w:val="00FA02AF"/>
    <w:rsid w:val="00FA18E5"/>
    <w:rsid w:val="00FA5FAA"/>
    <w:rsid w:val="00FB3145"/>
    <w:rsid w:val="00FB3450"/>
    <w:rsid w:val="00FB3DD7"/>
    <w:rsid w:val="00FB7A19"/>
    <w:rsid w:val="00FC3130"/>
    <w:rsid w:val="00FC4683"/>
    <w:rsid w:val="00FC5245"/>
    <w:rsid w:val="00FC648F"/>
    <w:rsid w:val="00FC69EC"/>
    <w:rsid w:val="00FC7AC9"/>
    <w:rsid w:val="00FD343E"/>
    <w:rsid w:val="00FD466A"/>
    <w:rsid w:val="00FD4BD9"/>
    <w:rsid w:val="00FD5693"/>
    <w:rsid w:val="00FD638A"/>
    <w:rsid w:val="00FD6639"/>
    <w:rsid w:val="00FE1077"/>
    <w:rsid w:val="00FE2ABA"/>
    <w:rsid w:val="00FE311C"/>
    <w:rsid w:val="00FE62D7"/>
    <w:rsid w:val="00FF03E1"/>
    <w:rsid w:val="00FF1C4D"/>
    <w:rsid w:val="00FF1D98"/>
    <w:rsid w:val="00FF3C3B"/>
    <w:rsid w:val="00FF41E1"/>
    <w:rsid w:val="00FF49F3"/>
    <w:rsid w:val="00FF71B1"/>
    <w:rsid w:val="00FF74A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A9B3C4B"/>
  <w15:docId w15:val="{9BA34E61-5E6F-4E04-AD1D-F117FF371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locked="1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/>
    <w:lsdException w:name="macro" w:locked="1" w:semiHidden="1" w:unhideWhenUsed="1"/>
    <w:lsdException w:name="toa heading" w:locked="1" w:semiHidden="1" w:unhideWhenUsed="1"/>
    <w:lsdException w:name="List" w:locked="1"/>
    <w:lsdException w:name="List Bullet" w:lock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95F6E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764202"/>
    <w:pPr>
      <w:keepNext/>
      <w:spacing w:before="360" w:after="340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764202"/>
    <w:pPr>
      <w:keepNext/>
      <w:spacing w:before="360" w:after="34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436382"/>
    <w:pPr>
      <w:keepNext/>
      <w:spacing w:before="36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DD6BDC"/>
    <w:pPr>
      <w:keepNext/>
      <w:spacing w:before="360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764202"/>
    <w:pPr>
      <w:spacing w:before="240" w:after="60"/>
      <w:outlineLvl w:val="4"/>
    </w:pPr>
    <w:rPr>
      <w:rFonts w:ascii="HelvetivaNeue Condensed" w:hAnsi="Helvetiv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764202"/>
    <w:pPr>
      <w:spacing w:before="240" w:after="60"/>
      <w:outlineLvl w:val="5"/>
    </w:pPr>
    <w:rPr>
      <w:rFonts w:ascii="HelvetivaNeue Condensed" w:eastAsia="PMingLiU" w:hAnsi="HelvetivaNeue Condensed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764202"/>
    <w:rPr>
      <w:rFonts w:ascii="HelveticaNeue Condensed" w:eastAsia="Calibri" w:hAnsi="HelveticaNeue Condensed"/>
      <w:b/>
      <w:sz w:val="40"/>
      <w:szCs w:val="36"/>
    </w:rPr>
  </w:style>
  <w:style w:type="character" w:customStyle="1" w:styleId="Heading2Char">
    <w:name w:val="Heading 2 Char"/>
    <w:link w:val="Heading2"/>
    <w:rsid w:val="00764202"/>
    <w:rPr>
      <w:rFonts w:ascii="HelveticaNeue Condensed" w:eastAsia="Calibri" w:hAnsi="HelveticaNeue Condensed"/>
      <w:b/>
      <w:sz w:val="36"/>
      <w:szCs w:val="28"/>
    </w:rPr>
  </w:style>
  <w:style w:type="character" w:customStyle="1" w:styleId="Heading3Char">
    <w:name w:val="Heading 3 Char"/>
    <w:link w:val="Heading3"/>
    <w:rsid w:val="00436382"/>
    <w:rPr>
      <w:rFonts w:ascii="HelveticaNeue Condensed" w:eastAsia="Calibri" w:hAnsi="HelveticaNeue Condensed"/>
      <w:b/>
      <w:sz w:val="32"/>
      <w:szCs w:val="28"/>
    </w:rPr>
  </w:style>
  <w:style w:type="character" w:customStyle="1" w:styleId="Heading4Char">
    <w:name w:val="Heading 4 Char"/>
    <w:link w:val="Heading4"/>
    <w:rsid w:val="00DD6BDC"/>
    <w:rPr>
      <w:rFonts w:ascii="HelveticaNeue Condensed" w:eastAsia="Calibri" w:hAnsi="HelveticaNeue Condensed"/>
      <w:b/>
      <w:spacing w:val="-6"/>
      <w:sz w:val="28"/>
      <w:szCs w:val="24"/>
    </w:rPr>
  </w:style>
  <w:style w:type="character" w:customStyle="1" w:styleId="Heading5Char">
    <w:name w:val="Heading 5 Char"/>
    <w:link w:val="Heading5"/>
    <w:rsid w:val="00764202"/>
    <w:rPr>
      <w:rFonts w:ascii="HelvetivaNeue Condensed" w:hAnsi="HelvetivaNeue Condensed"/>
      <w:b/>
      <w:sz w:val="24"/>
    </w:rPr>
  </w:style>
  <w:style w:type="character" w:customStyle="1" w:styleId="Heading6Char">
    <w:name w:val="Heading 6 Char"/>
    <w:link w:val="Heading6"/>
    <w:rsid w:val="00764202"/>
    <w:rPr>
      <w:rFonts w:ascii="HelvetivaNeue Condensed" w:eastAsia="PMingLiU" w:hAnsi="HelvetivaNeue Condensed"/>
      <w:b/>
      <w:bCs/>
      <w:szCs w:val="22"/>
    </w:rPr>
  </w:style>
  <w:style w:type="paragraph" w:styleId="BodyText">
    <w:name w:val="Body Text"/>
    <w:link w:val="BodyTextChar"/>
    <w:rsid w:val="00764202"/>
    <w:pPr>
      <w:suppressAutoHyphens/>
      <w:spacing w:line="320" w:lineRule="exact"/>
      <w:ind w:firstLine="357"/>
      <w:jc w:val="both"/>
    </w:pPr>
    <w:rPr>
      <w:rFonts w:ascii="Utopia" w:hAnsi="Utopia"/>
      <w:sz w:val="22"/>
    </w:rPr>
  </w:style>
  <w:style w:type="character" w:customStyle="1" w:styleId="BodyTextChar">
    <w:name w:val="Body Text Char"/>
    <w:link w:val="BodyText"/>
    <w:rsid w:val="00764202"/>
    <w:rPr>
      <w:rFonts w:ascii="Utopia" w:hAnsi="Utopia"/>
      <w:sz w:val="22"/>
    </w:rPr>
  </w:style>
  <w:style w:type="paragraph" w:customStyle="1" w:styleId="Bullet">
    <w:name w:val="Bullet"/>
    <w:basedOn w:val="Normal"/>
    <w:rsid w:val="00E95F6E"/>
    <w:pPr>
      <w:keepLines/>
      <w:numPr>
        <w:numId w:val="4"/>
      </w:numPr>
      <w:tabs>
        <w:tab w:val="left" w:pos="936"/>
      </w:tabs>
      <w:spacing w:before="120" w:line="320" w:lineRule="atLeast"/>
      <w:ind w:left="935" w:right="862" w:hanging="357"/>
    </w:pPr>
    <w:rPr>
      <w:rFonts w:ascii="Arial Narrow" w:hAnsi="Arial Narrow"/>
    </w:rPr>
  </w:style>
  <w:style w:type="character" w:customStyle="1" w:styleId="CodeBold">
    <w:name w:val="Code Bold"/>
    <w:rsid w:val="00764202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764202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764202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E95F6E"/>
    <w:pPr>
      <w:tabs>
        <w:tab w:val="left" w:pos="576"/>
      </w:tabs>
      <w:spacing w:before="400" w:after="240"/>
      <w:contextualSpacing/>
    </w:pPr>
    <w:rPr>
      <w:rFonts w:ascii="Arial Narrow" w:hAnsi="Arial Narrow"/>
      <w:i/>
      <w:noProof/>
      <w:sz w:val="24"/>
    </w:rPr>
  </w:style>
  <w:style w:type="paragraph" w:customStyle="1" w:styleId="CodeCaption">
    <w:name w:val="Code Caption"/>
    <w:basedOn w:val="Normal"/>
    <w:next w:val="Code"/>
    <w:link w:val="CodeCaptionChar"/>
    <w:qFormat/>
    <w:rsid w:val="00E95F6E"/>
    <w:pPr>
      <w:tabs>
        <w:tab w:val="left" w:pos="576"/>
      </w:tabs>
      <w:spacing w:before="460"/>
      <w:contextualSpacing/>
    </w:pPr>
    <w:rPr>
      <w:rFonts w:ascii="Arial Narrow" w:hAnsi="Arial Narrow"/>
      <w:i/>
      <w:noProof/>
    </w:rPr>
  </w:style>
  <w:style w:type="paragraph" w:customStyle="1" w:styleId="Code">
    <w:name w:val="Code"/>
    <w:basedOn w:val="Normal"/>
    <w:link w:val="CodeChar"/>
    <w:qFormat/>
    <w:rsid w:val="008410FD"/>
    <w:pPr>
      <w:spacing w:before="120"/>
      <w:contextualSpacing/>
    </w:pPr>
    <w:rPr>
      <w:rFonts w:ascii="Courier New" w:hAnsi="Courier New"/>
      <w:noProof/>
    </w:rPr>
  </w:style>
  <w:style w:type="character" w:customStyle="1" w:styleId="CodeChar">
    <w:name w:val="Code Char"/>
    <w:link w:val="Code"/>
    <w:rsid w:val="008410FD"/>
    <w:rPr>
      <w:rFonts w:ascii="Courier New" w:eastAsia="Calibri" w:hAnsi="Courier New"/>
      <w:noProof/>
      <w:sz w:val="22"/>
      <w:szCs w:val="22"/>
    </w:rPr>
  </w:style>
  <w:style w:type="character" w:customStyle="1" w:styleId="CodeCaptionChar">
    <w:name w:val="Code Caption Char"/>
    <w:link w:val="CodeCaption"/>
    <w:rsid w:val="00E95F6E"/>
    <w:rPr>
      <w:rFonts w:ascii="Arial Narrow" w:eastAsia="Calibri" w:hAnsi="Arial Narrow"/>
      <w:i/>
      <w:noProof/>
      <w:sz w:val="22"/>
      <w:szCs w:val="22"/>
    </w:rPr>
  </w:style>
  <w:style w:type="paragraph" w:customStyle="1" w:styleId="NumSubList">
    <w:name w:val="Num Sub List"/>
    <w:basedOn w:val="BulletSubList"/>
    <w:rsid w:val="00764202"/>
    <w:pPr>
      <w:numPr>
        <w:numId w:val="8"/>
      </w:numPr>
      <w:ind w:left="1219" w:hanging="357"/>
    </w:pPr>
  </w:style>
  <w:style w:type="paragraph" w:customStyle="1" w:styleId="BulletSubList">
    <w:name w:val="Bullet Sub List"/>
    <w:basedOn w:val="Bullet"/>
    <w:rsid w:val="00764202"/>
    <w:pPr>
      <w:numPr>
        <w:numId w:val="9"/>
      </w:numPr>
      <w:tabs>
        <w:tab w:val="clear" w:pos="1512"/>
        <w:tab w:val="left" w:pos="936"/>
      </w:tabs>
      <w:ind w:left="1366" w:hanging="357"/>
    </w:pPr>
  </w:style>
  <w:style w:type="paragraph" w:customStyle="1" w:styleId="FMCopyrightTitle">
    <w:name w:val="FM Copyright Title"/>
    <w:basedOn w:val="FMCopyright"/>
    <w:rsid w:val="00764202"/>
    <w:pPr>
      <w:spacing w:before="100" w:after="100"/>
    </w:pPr>
    <w:rPr>
      <w:rFonts w:ascii="Utopia Bold" w:hAnsi="Utopia Bold"/>
      <w:sz w:val="22"/>
    </w:rPr>
  </w:style>
  <w:style w:type="paragraph" w:customStyle="1" w:styleId="FMCopyright">
    <w:name w:val="FM Copyright"/>
    <w:rsid w:val="00764202"/>
    <w:pPr>
      <w:spacing w:before="120" w:after="120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semiHidden/>
    <w:rsid w:val="00764202"/>
    <w:pPr>
      <w:ind w:left="720" w:hanging="720"/>
    </w:pPr>
  </w:style>
  <w:style w:type="paragraph" w:styleId="Index2">
    <w:name w:val="index 2"/>
    <w:basedOn w:val="Normal"/>
    <w:next w:val="Normal"/>
    <w:semiHidden/>
    <w:rsid w:val="00764202"/>
    <w:pPr>
      <w:ind w:left="720" w:hanging="432"/>
    </w:pPr>
  </w:style>
  <w:style w:type="paragraph" w:styleId="Index3">
    <w:name w:val="index 3"/>
    <w:basedOn w:val="Normal"/>
    <w:next w:val="Normal"/>
    <w:semiHidden/>
    <w:rsid w:val="00764202"/>
    <w:pPr>
      <w:ind w:left="720" w:hanging="144"/>
    </w:pPr>
  </w:style>
  <w:style w:type="paragraph" w:customStyle="1" w:styleId="PartText">
    <w:name w:val="Part Text"/>
    <w:basedOn w:val="Normal"/>
    <w:next w:val="Normal"/>
    <w:rsid w:val="00764202"/>
    <w:pPr>
      <w:spacing w:before="120" w:after="0" w:line="36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ChapterNumber"/>
    <w:next w:val="PartTitle"/>
    <w:autoRedefine/>
    <w:qFormat/>
    <w:rsid w:val="00764202"/>
    <w:pPr>
      <w:keepNext w:val="0"/>
    </w:pPr>
    <w:rPr>
      <w:sz w:val="60"/>
    </w:rPr>
  </w:style>
  <w:style w:type="paragraph" w:customStyle="1" w:styleId="PartTitle">
    <w:name w:val="Part Title"/>
    <w:basedOn w:val="ChapterTitle"/>
    <w:next w:val="Normal"/>
    <w:autoRedefine/>
    <w:qFormat/>
    <w:rsid w:val="00764202"/>
    <w:pPr>
      <w:spacing w:before="0"/>
    </w:pPr>
  </w:style>
  <w:style w:type="paragraph" w:styleId="Quote">
    <w:name w:val="Quote"/>
    <w:basedOn w:val="Normal"/>
    <w:next w:val="BodyText"/>
    <w:link w:val="QuoteChar"/>
    <w:qFormat/>
    <w:rsid w:val="00E95F6E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Arial" w:hAnsi="Arial"/>
      <w:i/>
      <w:iCs/>
    </w:rPr>
  </w:style>
  <w:style w:type="character" w:customStyle="1" w:styleId="QuoteChar">
    <w:name w:val="Quote Char"/>
    <w:link w:val="Quote"/>
    <w:rsid w:val="00E95F6E"/>
    <w:rPr>
      <w:rFonts w:ascii="Arial" w:eastAsia="Calibri" w:hAnsi="Arial"/>
      <w:i/>
      <w:iCs/>
      <w:sz w:val="22"/>
      <w:szCs w:val="22"/>
    </w:rPr>
  </w:style>
  <w:style w:type="paragraph" w:customStyle="1" w:styleId="Results">
    <w:name w:val="Results"/>
    <w:basedOn w:val="Normal"/>
    <w:rsid w:val="00764202"/>
    <w:pPr>
      <w:pBdr>
        <w:top w:val="single" w:sz="18" w:space="1" w:color="A9A9A9"/>
        <w:bottom w:val="single" w:sz="18" w:space="1" w:color="A9A9A9"/>
      </w:pBdr>
      <w:spacing w:after="0"/>
      <w:ind w:left="142" w:right="142"/>
    </w:pPr>
    <w:rPr>
      <w:rFonts w:ascii="TheSansMonoConNormal" w:hAnsi="TheSansMonoConNormal"/>
      <w:noProof/>
    </w:rPr>
  </w:style>
  <w:style w:type="paragraph" w:customStyle="1" w:styleId="ExerciseNumList">
    <w:name w:val="Exercise Num List"/>
    <w:basedOn w:val="ExerciseBody"/>
    <w:locked/>
    <w:rsid w:val="00764202"/>
    <w:pPr>
      <w:numPr>
        <w:numId w:val="11"/>
      </w:numPr>
      <w:ind w:left="1219" w:right="851" w:hanging="357"/>
    </w:pPr>
  </w:style>
  <w:style w:type="paragraph" w:customStyle="1" w:styleId="ExerciseBody">
    <w:name w:val="Exercise Body"/>
    <w:basedOn w:val="Normal"/>
    <w:link w:val="ExerciseBodyChar"/>
    <w:qFormat/>
    <w:rsid w:val="00764202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764202"/>
    <w:rPr>
      <w:rFonts w:ascii="HelveticaNeue Condensed" w:hAnsi="HelveticaNeue Condensed"/>
      <w:sz w:val="22"/>
    </w:rPr>
  </w:style>
  <w:style w:type="paragraph" w:customStyle="1" w:styleId="ExerciseBullet">
    <w:name w:val="Exercise Bullet"/>
    <w:basedOn w:val="Normal"/>
    <w:rsid w:val="00764202"/>
    <w:pPr>
      <w:framePr w:wrap="around" w:hAnchor="text" w:y="1"/>
      <w:numPr>
        <w:numId w:val="2"/>
      </w:numPr>
      <w:tabs>
        <w:tab w:val="clear" w:pos="1512"/>
      </w:tabs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764202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SBCodeChar">
    <w:name w:val="SB Code Char"/>
    <w:link w:val="SBCode"/>
    <w:rsid w:val="00764202"/>
    <w:rPr>
      <w:rFonts w:ascii="TheSansMonoConNormal" w:hAnsi="TheSansMonoConNormal"/>
      <w:noProof/>
    </w:rPr>
  </w:style>
  <w:style w:type="paragraph" w:customStyle="1" w:styleId="TableText">
    <w:name w:val="Table Text"/>
    <w:qFormat/>
    <w:rsid w:val="00764202"/>
    <w:pPr>
      <w:spacing w:before="160" w:after="160" w:line="360" w:lineRule="auto"/>
      <w:contextualSpacing/>
    </w:pPr>
    <w:rPr>
      <w:rFonts w:ascii="HelvetivaNeue Condensed" w:hAnsi="Helvetiv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764202"/>
    <w:pPr>
      <w:spacing w:after="120"/>
    </w:pPr>
  </w:style>
  <w:style w:type="paragraph" w:customStyle="1" w:styleId="TableHead">
    <w:name w:val="Table Head"/>
    <w:next w:val="Normal"/>
    <w:rsid w:val="00764202"/>
    <w:pPr>
      <w:keepNext/>
      <w:spacing w:before="60" w:after="60"/>
    </w:pPr>
    <w:rPr>
      <w:rFonts w:ascii="HelvetivaNeue Condensed" w:hAnsi="HelvetivaNeue Condensed"/>
      <w:b/>
      <w:sz w:val="22"/>
    </w:rPr>
  </w:style>
  <w:style w:type="paragraph" w:customStyle="1" w:styleId="TableFootnote">
    <w:name w:val="Table Footnote"/>
    <w:basedOn w:val="Normal"/>
    <w:next w:val="Normal"/>
    <w:rsid w:val="00764202"/>
    <w:pPr>
      <w:spacing w:before="60" w:after="240"/>
      <w:contextualSpacing/>
    </w:pPr>
    <w:rPr>
      <w:rFonts w:ascii="Utopia" w:hAnsi="Utopia"/>
      <w:i/>
    </w:rPr>
  </w:style>
  <w:style w:type="table" w:styleId="TableGrid">
    <w:name w:val="Table Grid"/>
    <w:basedOn w:val="TableNormal"/>
    <w:rsid w:val="00764202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64202"/>
    <w:pPr>
      <w:numPr>
        <w:numId w:val="0"/>
      </w:numPr>
      <w:ind w:left="578"/>
    </w:pPr>
  </w:style>
  <w:style w:type="paragraph" w:customStyle="1" w:styleId="NumList">
    <w:name w:val="Num List"/>
    <w:basedOn w:val="Normal"/>
    <w:rsid w:val="00E95F6E"/>
    <w:pPr>
      <w:keepLines/>
      <w:numPr>
        <w:numId w:val="10"/>
      </w:numPr>
      <w:spacing w:before="120" w:line="320" w:lineRule="atLeast"/>
      <w:ind w:left="935" w:right="1151" w:hanging="357"/>
    </w:pPr>
    <w:rPr>
      <w:rFonts w:ascii="Arial Narrow" w:hAnsi="Arial Narrow"/>
    </w:rPr>
  </w:style>
  <w:style w:type="paragraph" w:customStyle="1" w:styleId="QuoteSource">
    <w:name w:val="Quote Source"/>
    <w:basedOn w:val="Quote"/>
    <w:next w:val="Normal"/>
    <w:qFormat/>
    <w:rsid w:val="00764202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764202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64202"/>
    <w:pPr>
      <w:jc w:val="center"/>
      <w:outlineLvl w:val="0"/>
    </w:pPr>
    <w:rPr>
      <w:rFonts w:ascii="Arial Narrow" w:hAnsi="Arial Narrow"/>
      <w:b/>
      <w:color w:val="808080"/>
      <w:sz w:val="56"/>
    </w:rPr>
  </w:style>
  <w:style w:type="paragraph" w:customStyle="1" w:styleId="FMAuthor">
    <w:name w:val="FM Author"/>
    <w:basedOn w:val="Normal"/>
    <w:rsid w:val="00764202"/>
    <w:rPr>
      <w:rFonts w:ascii="Arial Narrow" w:hAnsi="Arial Narrow"/>
      <w:b/>
      <w:sz w:val="36"/>
      <w:szCs w:val="24"/>
    </w:rPr>
  </w:style>
  <w:style w:type="paragraph" w:customStyle="1" w:styleId="BookSubtitle">
    <w:name w:val="Book Subtitle"/>
    <w:basedOn w:val="BookTitle1"/>
    <w:semiHidden/>
    <w:locked/>
    <w:rsid w:val="00764202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64202"/>
    <w:pPr>
      <w:contextualSpacing/>
    </w:pPr>
    <w:rPr>
      <w:rFonts w:ascii="Utopia" w:hAnsi="Utopia"/>
    </w:rPr>
  </w:style>
  <w:style w:type="paragraph" w:customStyle="1" w:styleId="FMDedication">
    <w:name w:val="FM Dedication"/>
    <w:basedOn w:val="Normal"/>
    <w:rsid w:val="00764202"/>
    <w:pPr>
      <w:jc w:val="center"/>
    </w:pPr>
    <w:rPr>
      <w:rFonts w:ascii="UtopiaItalic" w:hAnsi="UtopiaItalic"/>
      <w:i/>
      <w:sz w:val="28"/>
    </w:rPr>
  </w:style>
  <w:style w:type="paragraph" w:customStyle="1" w:styleId="FMTextCont">
    <w:name w:val="FM Text Cont"/>
    <w:basedOn w:val="FMText"/>
    <w:rsid w:val="00764202"/>
    <w:pPr>
      <w:ind w:firstLine="576"/>
    </w:pPr>
  </w:style>
  <w:style w:type="paragraph" w:customStyle="1" w:styleId="Footnote">
    <w:name w:val="Footnote"/>
    <w:basedOn w:val="Normal"/>
    <w:rsid w:val="00764202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764202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8410FD"/>
    <w:pPr>
      <w:spacing w:before="120"/>
      <w:ind w:left="288" w:right="288"/>
      <w:contextualSpacing/>
    </w:pPr>
    <w:rPr>
      <w:rFonts w:ascii="Courier New" w:hAnsi="Courier New"/>
      <w:noProof/>
      <w:sz w:val="20"/>
    </w:rPr>
  </w:style>
  <w:style w:type="character" w:customStyle="1" w:styleId="ExerciseCodeChar">
    <w:name w:val="Exercise Code Char"/>
    <w:link w:val="ExerciseCode"/>
    <w:rsid w:val="008410FD"/>
    <w:rPr>
      <w:rFonts w:ascii="Courier New" w:eastAsia="Calibri" w:hAnsi="Courier New"/>
      <w:noProof/>
      <w:szCs w:val="22"/>
    </w:rPr>
  </w:style>
  <w:style w:type="paragraph" w:customStyle="1" w:styleId="ExerciseSubhead">
    <w:name w:val="Exercise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locked/>
    <w:rsid w:val="008410FD"/>
    <w:pPr>
      <w:suppressAutoHyphens/>
      <w:spacing w:after="0" w:line="320" w:lineRule="atLeast"/>
      <w:ind w:firstLine="720"/>
    </w:pPr>
    <w:rPr>
      <w:rFonts w:ascii="Arial" w:hAnsi="Arial"/>
    </w:rPr>
  </w:style>
  <w:style w:type="character" w:styleId="Hyperlink">
    <w:name w:val="Hyperlink"/>
    <w:semiHidden/>
    <w:locked/>
    <w:rsid w:val="00764202"/>
    <w:rPr>
      <w:color w:val="0000FF"/>
      <w:u w:val="single"/>
    </w:rPr>
  </w:style>
  <w:style w:type="paragraph" w:styleId="Footer">
    <w:name w:val="footer"/>
    <w:basedOn w:val="Normal"/>
    <w:link w:val="FooterChar"/>
    <w:rsid w:val="00764202"/>
    <w:pPr>
      <w:tabs>
        <w:tab w:val="center" w:pos="4320"/>
        <w:tab w:val="right" w:pos="8640"/>
      </w:tabs>
    </w:pPr>
    <w:rPr>
      <w:rFonts w:ascii="Utopia" w:hAnsi="Utopia"/>
      <w:sz w:val="20"/>
    </w:rPr>
  </w:style>
  <w:style w:type="paragraph" w:customStyle="1" w:styleId="NoteTipCaution">
    <w:name w:val="Note/Tip/Caution"/>
    <w:basedOn w:val="Normal"/>
    <w:next w:val="Normal"/>
    <w:link w:val="NoteTipCautionChar"/>
    <w:rsid w:val="008410FD"/>
    <w:pPr>
      <w:pBdr>
        <w:top w:val="single" w:sz="8" w:space="1" w:color="auto"/>
        <w:bottom w:val="single" w:sz="8" w:space="1" w:color="auto"/>
      </w:pBdr>
      <w:spacing w:before="360" w:after="480" w:line="280" w:lineRule="exact"/>
      <w:ind w:left="142" w:right="142"/>
    </w:pPr>
    <w:rPr>
      <w:rFonts w:ascii="Arial Narrow" w:hAnsi="Arial Narrow"/>
      <w:sz w:val="26"/>
    </w:rPr>
  </w:style>
  <w:style w:type="paragraph" w:customStyle="1" w:styleId="BodyTextFirst">
    <w:name w:val="Body Text First"/>
    <w:basedOn w:val="BodyText"/>
    <w:link w:val="BodyTextFirstChar"/>
    <w:rsid w:val="008410FD"/>
    <w:pPr>
      <w:spacing w:line="320" w:lineRule="atLeast"/>
      <w:ind w:firstLine="0"/>
    </w:pPr>
    <w:rPr>
      <w:rFonts w:ascii="Arial" w:hAnsi="Arial"/>
    </w:rPr>
  </w:style>
  <w:style w:type="character" w:customStyle="1" w:styleId="BodyTextFirstChar">
    <w:name w:val="Body Text First Char"/>
    <w:link w:val="BodyTextFirst"/>
    <w:rsid w:val="008410FD"/>
    <w:rPr>
      <w:rFonts w:ascii="Arial" w:hAnsi="Arial"/>
      <w:sz w:val="22"/>
    </w:rPr>
  </w:style>
  <w:style w:type="character" w:customStyle="1" w:styleId="CodeInline">
    <w:name w:val="Code Inline"/>
    <w:rsid w:val="008410FD"/>
    <w:rPr>
      <w:rFonts w:ascii="Courier New" w:hAnsi="Courier New"/>
      <w:color w:val="auto"/>
      <w:sz w:val="22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764202"/>
    <w:pPr>
      <w:pBdr>
        <w:bottom w:val="dotted" w:sz="4" w:space="3" w:color="auto"/>
      </w:pBdr>
      <w:spacing w:after="240"/>
      <w:ind w:left="144" w:right="144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764202"/>
    <w:pPr>
      <w:pBdr>
        <w:top w:val="none" w:sz="0" w:space="0" w:color="auto"/>
        <w:bottom w:val="none" w:sz="0" w:space="0" w:color="auto"/>
      </w:pBdr>
      <w:ind w:left="144" w:right="144"/>
    </w:pPr>
    <w:rPr>
      <w:rFonts w:ascii="ZapfDingbats" w:hAnsi="ZapfDingbats"/>
      <w:color w:val="BFBFBF"/>
      <w:sz w:val="20"/>
      <w:szCs w:val="24"/>
    </w:rPr>
  </w:style>
  <w:style w:type="character" w:customStyle="1" w:styleId="DingbatCharChar">
    <w:name w:val="Dingbat Char Char"/>
    <w:link w:val="Dingbat"/>
    <w:rsid w:val="00764202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64202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64202"/>
  </w:style>
  <w:style w:type="paragraph" w:customStyle="1" w:styleId="SideBarSubhead">
    <w:name w:val="Side Bar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64202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BodyChar">
    <w:name w:val="Side Bar Body Char"/>
    <w:link w:val="SideBarBody"/>
    <w:rsid w:val="00764202"/>
    <w:rPr>
      <w:rFonts w:ascii="HelveticaNeue Condensed" w:hAnsi="HelveticaNeue Condensed"/>
      <w:sz w:val="22"/>
    </w:rPr>
  </w:style>
  <w:style w:type="paragraph" w:customStyle="1" w:styleId="ExerciseLast">
    <w:name w:val="Exercise Last"/>
    <w:basedOn w:val="Normal"/>
    <w:link w:val="Exercise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764202"/>
    <w:rPr>
      <w:rFonts w:ascii="HelveticaNeue Condensed" w:hAnsi="HelveticaNeue Condensed"/>
      <w:sz w:val="22"/>
    </w:rPr>
  </w:style>
  <w:style w:type="paragraph" w:customStyle="1" w:styleId="SideBarLast">
    <w:name w:val="Side Bar Last"/>
    <w:basedOn w:val="Normal"/>
    <w:link w:val="SideBar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LastChar">
    <w:name w:val="Side Bar Last Char"/>
    <w:link w:val="SideBarLast"/>
    <w:rsid w:val="00764202"/>
    <w:rPr>
      <w:rFonts w:ascii="HelveticaNeue Condensed" w:hAnsi="HelveticaNeue Condensed"/>
      <w:sz w:val="22"/>
    </w:rPr>
  </w:style>
  <w:style w:type="paragraph" w:customStyle="1" w:styleId="SideBarBullet">
    <w:name w:val="Side Bar Bullet"/>
    <w:basedOn w:val="Normal"/>
    <w:rsid w:val="00764202"/>
    <w:pPr>
      <w:numPr>
        <w:numId w:val="3"/>
      </w:numPr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ExerciseNum">
    <w:name w:val="Exercise Num"/>
    <w:basedOn w:val="Normal"/>
    <w:link w:val="ExerciseNumChar"/>
    <w:qFormat/>
    <w:rsid w:val="00764202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764202"/>
    <w:rPr>
      <w:rFonts w:ascii="HelveticaNeue Condensed" w:hAnsi="HelveticaNeue Condensed"/>
    </w:rPr>
  </w:style>
  <w:style w:type="paragraph" w:customStyle="1" w:styleId="SideBarNum">
    <w:name w:val="Side Bar Num"/>
    <w:basedOn w:val="Normal"/>
    <w:link w:val="SideBarNumChar"/>
    <w:qFormat/>
    <w:rsid w:val="00764202"/>
    <w:pPr>
      <w:numPr>
        <w:numId w:val="6"/>
      </w:numPr>
      <w:spacing w:before="120"/>
      <w:ind w:left="1219" w:right="851" w:hanging="357"/>
    </w:pPr>
    <w:rPr>
      <w:rFonts w:ascii="HelveticaNeue Condensed" w:hAnsi="HelveticaNeue Condensed"/>
    </w:rPr>
  </w:style>
  <w:style w:type="character" w:customStyle="1" w:styleId="SideBarNumChar">
    <w:name w:val="Side Bar Num Char"/>
    <w:link w:val="SideBarNum"/>
    <w:rsid w:val="00764202"/>
    <w:rPr>
      <w:rFonts w:ascii="HelveticaNeue Condensed" w:hAnsi="HelveticaNeue Condensed"/>
      <w:sz w:val="22"/>
    </w:rPr>
  </w:style>
  <w:style w:type="paragraph" w:customStyle="1" w:styleId="SideBarHead">
    <w:name w:val="Side Bar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FooterText">
    <w:name w:val="Footer Text"/>
    <w:rsid w:val="00764202"/>
    <w:pPr>
      <w:tabs>
        <w:tab w:val="center" w:pos="4680"/>
        <w:tab w:val="right" w:pos="9360"/>
      </w:tabs>
      <w:spacing w:before="240" w:after="200" w:line="276" w:lineRule="auto"/>
    </w:pPr>
    <w:rPr>
      <w:rFonts w:ascii="Utopia" w:hAnsi="Utopia"/>
    </w:rPr>
  </w:style>
  <w:style w:type="paragraph" w:customStyle="1" w:styleId="FMBookTitle">
    <w:name w:val="FM Book Title"/>
    <w:basedOn w:val="ChapterTitle"/>
    <w:rsid w:val="00764202"/>
    <w:rPr>
      <w:spacing w:val="-20"/>
    </w:rPr>
  </w:style>
  <w:style w:type="paragraph" w:customStyle="1" w:styleId="FMEdition">
    <w:name w:val="FM Edition"/>
    <w:basedOn w:val="Normal"/>
    <w:rsid w:val="00764202"/>
    <w:pPr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64202"/>
    <w:pPr>
      <w:spacing w:before="240" w:after="0"/>
      <w:ind w:left="648" w:hanging="288"/>
      <w:contextualSpacing/>
    </w:pPr>
    <w:rPr>
      <w:rFonts w:ascii="Utopia" w:hAnsi="Utopia"/>
      <w:sz w:val="16"/>
    </w:rPr>
  </w:style>
  <w:style w:type="paragraph" w:customStyle="1" w:styleId="FMCopyrightCreditsLast">
    <w:name w:val="FM Copyright Credits Last"/>
    <w:basedOn w:val="FMCopyrightCredits"/>
    <w:next w:val="FMCopyright"/>
    <w:rsid w:val="00764202"/>
    <w:pPr>
      <w:spacing w:before="0" w:after="240"/>
    </w:pPr>
  </w:style>
  <w:style w:type="paragraph" w:customStyle="1" w:styleId="FMHead">
    <w:name w:val="FM Head"/>
    <w:basedOn w:val="ChapterTitle"/>
    <w:rsid w:val="00764202"/>
    <w:rPr>
      <w:spacing w:val="-20"/>
      <w:sz w:val="60"/>
    </w:rPr>
  </w:style>
  <w:style w:type="paragraph" w:customStyle="1" w:styleId="TOC21">
    <w:name w:val="TOC 21"/>
    <w:basedOn w:val="Normal"/>
    <w:next w:val="Normal"/>
    <w:uiPriority w:val="39"/>
    <w:rsid w:val="00764202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764202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BodyText"/>
    <w:semiHidden/>
    <w:rsid w:val="00764202"/>
    <w:pPr>
      <w:spacing w:before="120" w:after="0" w:line="360" w:lineRule="auto"/>
      <w:contextualSpacing/>
    </w:pPr>
    <w:rPr>
      <w:rFonts w:ascii="Trebuchet MS" w:hAnsi="Trebuchet MS"/>
      <w:b/>
      <w:spacing w:val="-6"/>
    </w:rPr>
  </w:style>
  <w:style w:type="table" w:customStyle="1" w:styleId="ApressTable">
    <w:name w:val="Apress Table"/>
    <w:basedOn w:val="TableNormal"/>
    <w:rsid w:val="00764202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semiHidden/>
    <w:locked/>
    <w:rsid w:val="00764202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FirstIndent2">
    <w:name w:val="Body Text First Indent 2"/>
    <w:basedOn w:val="Normal"/>
    <w:link w:val="BodyTextFirstIndent2Char"/>
    <w:semiHidden/>
    <w:locked/>
    <w:rsid w:val="00E95F6E"/>
    <w:pPr>
      <w:ind w:left="360" w:firstLine="210"/>
    </w:pPr>
  </w:style>
  <w:style w:type="character" w:customStyle="1" w:styleId="BodyTextFirstIndent2Char">
    <w:name w:val="Body Text First Indent 2 Char"/>
    <w:basedOn w:val="DefaultParagraphFont"/>
    <w:link w:val="BodyTextFirstIndent2"/>
    <w:semiHidden/>
    <w:rsid w:val="00E95F6E"/>
    <w:rPr>
      <w:sz w:val="24"/>
    </w:rPr>
  </w:style>
  <w:style w:type="character" w:customStyle="1" w:styleId="NoteTipCautionChar">
    <w:name w:val="Note/Tip/Caution Char"/>
    <w:link w:val="NoteTipCaution"/>
    <w:rsid w:val="008410FD"/>
    <w:rPr>
      <w:rFonts w:ascii="Arial Narrow" w:eastAsia="Calibri" w:hAnsi="Arial Narrow"/>
      <w:sz w:val="26"/>
      <w:szCs w:val="22"/>
    </w:rPr>
  </w:style>
  <w:style w:type="character" w:customStyle="1" w:styleId="FooterChar">
    <w:name w:val="Footer Char"/>
    <w:link w:val="Footer"/>
    <w:rsid w:val="00764202"/>
    <w:rPr>
      <w:rFonts w:ascii="Utopia" w:hAnsi="Utopia"/>
    </w:rPr>
  </w:style>
  <w:style w:type="paragraph" w:styleId="Header">
    <w:name w:val="header"/>
    <w:basedOn w:val="Normal"/>
    <w:link w:val="HeaderChar"/>
    <w:locked/>
    <w:rsid w:val="0076420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764202"/>
    <w:rPr>
      <w:sz w:val="24"/>
    </w:rPr>
  </w:style>
  <w:style w:type="character" w:styleId="CommentReference">
    <w:name w:val="annotation reference"/>
    <w:semiHidden/>
    <w:locked/>
    <w:rsid w:val="0076420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764202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764202"/>
    <w:rPr>
      <w:rFonts w:ascii="Times" w:hAnsi="Times"/>
    </w:rPr>
  </w:style>
  <w:style w:type="paragraph" w:customStyle="1" w:styleId="Figure">
    <w:name w:val="Figure"/>
    <w:next w:val="Normal"/>
    <w:rsid w:val="00764202"/>
    <w:pPr>
      <w:keepNext/>
      <w:spacing w:before="240" w:after="240"/>
      <w:jc w:val="center"/>
    </w:pPr>
    <w:rPr>
      <w:rFonts w:ascii="Arial" w:hAnsi="Arial" w:cs="Arial"/>
      <w:sz w:val="18"/>
    </w:rPr>
  </w:style>
  <w:style w:type="character" w:customStyle="1" w:styleId="FMCopyrightinlineCodeChar">
    <w:name w:val="FM Copyright inline Code Char"/>
    <w:link w:val="FMCopyrightinlineCode"/>
    <w:rsid w:val="00764202"/>
    <w:rPr>
      <w:rFonts w:ascii="TheSansMonoConNormal" w:hAnsi="TheSansMonoConNormal"/>
      <w:sz w:val="18"/>
    </w:rPr>
  </w:style>
  <w:style w:type="paragraph" w:customStyle="1" w:styleId="Equation">
    <w:name w:val="Equation"/>
    <w:basedOn w:val="Normal"/>
    <w:qFormat/>
    <w:rsid w:val="00764202"/>
    <w:pPr>
      <w:spacing w:line="320" w:lineRule="atLeast"/>
      <w:jc w:val="center"/>
    </w:pPr>
  </w:style>
  <w:style w:type="paragraph" w:customStyle="1" w:styleId="FMCopyrightLine">
    <w:name w:val="FM Copyright Line"/>
    <w:basedOn w:val="Normal"/>
    <w:qFormat/>
    <w:rsid w:val="00764202"/>
    <w:rPr>
      <w:rFonts w:ascii="Utopia" w:hAnsi="Utopia"/>
      <w:sz w:val="20"/>
    </w:rPr>
  </w:style>
  <w:style w:type="paragraph" w:customStyle="1" w:styleId="TOCPart">
    <w:name w:val="TOC Part"/>
    <w:basedOn w:val="Normal"/>
    <w:qFormat/>
    <w:rsid w:val="00764202"/>
    <w:rPr>
      <w:rFonts w:ascii="HelveticaNeue MediumCond" w:hAnsi="HelveticaNeue MediumCond"/>
      <w:sz w:val="26"/>
    </w:rPr>
  </w:style>
  <w:style w:type="paragraph" w:customStyle="1" w:styleId="FMCopyrightinlineCode">
    <w:name w:val="FM Copyright inline Code"/>
    <w:basedOn w:val="Normal"/>
    <w:link w:val="FMCopyrightinlineCodeChar"/>
    <w:qFormat/>
    <w:rsid w:val="00764202"/>
    <w:rPr>
      <w:rFonts w:ascii="TheSansMonoConNormal" w:hAnsi="TheSansMonoConNormal"/>
      <w:sz w:val="18"/>
    </w:rPr>
  </w:style>
  <w:style w:type="character" w:styleId="Emphasis">
    <w:name w:val="Emphasis"/>
    <w:qFormat/>
    <w:locked/>
    <w:rsid w:val="00764202"/>
    <w:rPr>
      <w:i/>
      <w:iCs/>
    </w:rPr>
  </w:style>
  <w:style w:type="character" w:styleId="Strong">
    <w:name w:val="Strong"/>
    <w:qFormat/>
    <w:locked/>
    <w:rsid w:val="00764202"/>
    <w:rPr>
      <w:b/>
      <w:bCs/>
    </w:rPr>
  </w:style>
  <w:style w:type="character" w:customStyle="1" w:styleId="GrayDingbat">
    <w:name w:val="Gray Dingbat"/>
    <w:uiPriority w:val="1"/>
    <w:qFormat/>
    <w:rsid w:val="00764202"/>
    <w:rPr>
      <w:rFonts w:ascii="ZapfDingbats" w:hAnsi="ZapfDingbats"/>
      <w:color w:val="BFBFBF"/>
      <w:szCs w:val="24"/>
    </w:rPr>
  </w:style>
  <w:style w:type="paragraph" w:styleId="BalloonText">
    <w:name w:val="Balloon Text"/>
    <w:basedOn w:val="Normal"/>
    <w:link w:val="BalloonTextChar"/>
    <w:locked/>
    <w:rsid w:val="00C94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946BC"/>
    <w:rPr>
      <w:rFonts w:ascii="Tahoma" w:eastAsia="Calibri" w:hAnsi="Tahoma" w:cs="Tahoma"/>
      <w:sz w:val="16"/>
      <w:szCs w:val="16"/>
    </w:rPr>
  </w:style>
  <w:style w:type="paragraph" w:styleId="NoteHeading">
    <w:name w:val="Note Heading"/>
    <w:basedOn w:val="Normal"/>
    <w:next w:val="Normal"/>
    <w:link w:val="NoteHeadingChar"/>
    <w:locked/>
    <w:rsid w:val="003F7948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rsid w:val="003F7948"/>
    <w:rPr>
      <w:rFonts w:ascii="Calibri" w:eastAsia="Calibri" w:hAnsi="Calibri"/>
      <w:sz w:val="22"/>
      <w:szCs w:val="22"/>
    </w:rPr>
  </w:style>
  <w:style w:type="paragraph" w:styleId="FootnoteText">
    <w:name w:val="footnote text"/>
    <w:basedOn w:val="Normal"/>
    <w:link w:val="FootnoteTextChar"/>
    <w:unhideWhenUsed/>
    <w:locked/>
    <w:rsid w:val="00E95F6E"/>
    <w:rPr>
      <w:rFonts w:ascii="Arial Narrow" w:eastAsiaTheme="minorHAnsi" w:hAnsi="Arial Narrow" w:cstheme="minorBidi"/>
      <w:sz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E95F6E"/>
    <w:rPr>
      <w:rFonts w:ascii="Arial Narrow" w:eastAsiaTheme="minorHAnsi" w:hAnsi="Arial Narrow" w:cstheme="minorBidi"/>
      <w:szCs w:val="22"/>
      <w:lang w:val="en-GB"/>
    </w:rPr>
  </w:style>
  <w:style w:type="character" w:styleId="FootnoteReference">
    <w:name w:val="footnote reference"/>
    <w:unhideWhenUsed/>
    <w:locked/>
    <w:rsid w:val="00E95F6E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E95F6E"/>
    <w:rPr>
      <w:b/>
      <w:bCs/>
      <w:i/>
      <w:iCs/>
      <w:color w:val="auto"/>
    </w:rPr>
  </w:style>
  <w:style w:type="paragraph" w:styleId="BlockText">
    <w:name w:val="Block Text"/>
    <w:basedOn w:val="BodyTextFirst"/>
    <w:unhideWhenUsed/>
    <w:locked/>
    <w:rsid w:val="00E95F6E"/>
    <w:pPr>
      <w:suppressAutoHyphens w:val="0"/>
      <w:autoSpaceDE w:val="0"/>
      <w:autoSpaceDN w:val="0"/>
      <w:spacing w:before="120"/>
      <w:ind w:left="1152" w:right="1152"/>
      <w:jc w:val="left"/>
    </w:pPr>
    <w:rPr>
      <w:rFonts w:eastAsiaTheme="minorEastAsia" w:cstheme="minorBidi"/>
      <w:iCs/>
      <w:szCs w:val="22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4E0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6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isco.com/c/en/us/solutions/collateral/data-center-virtualization/application-centric-infrastructure/white-paper-c11-739989.html" TargetMode="External"/><Relationship Id="rId13" Type="http://schemas.openxmlformats.org/officeDocument/2006/relationships/hyperlink" Target="https://www.cisco.com/c/en/us/solutions/collateral/data-center-virtualization/application-centric-infrastructure/white-paper-c11-739571.html" TargetMode="External"/><Relationship Id="rId18" Type="http://schemas.openxmlformats.org/officeDocument/2006/relationships/hyperlink" Target="https://www.cisco.com/c/en/us/solutions/collateral/data-center-virtualization/application-centric-infrastructure/white-paper-c11-739971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cisco.com/c/en/us/solutions/collateral/data-center-virtualization/application-centric-infrastructure/white-paper-c11-739714.html" TargetMode="External"/><Relationship Id="rId17" Type="http://schemas.openxmlformats.org/officeDocument/2006/relationships/hyperlink" Target="https://www.cisco.com/c/en/us/solutions/collateral/data-center-virtualization/application-centric-infrastructure/white-paper-c11-2491213.html" TargetMode="External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www.cisco.com/c/en/us/solutions/collateral/data-center-virtualization/application-centric-infrastructure/white-paper-c11-740861.html" TargetMode="External"/><Relationship Id="rId20" Type="http://schemas.openxmlformats.org/officeDocument/2006/relationships/hyperlink" Target="https://www.cisco.com/c/en/us/td/docs/switches/datacenter/aci/apic/sw/kb/Cisco-ACI-Upgrade-Checklis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isco.com/c/en/us/solutions/collateral/data-center-virtualization/application-centric-infrastructure/white-paper-c11-737855.html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www.cisco.com/c/en/us/solutions/collateral/data-center-virtualization/application-centric-infrastructure/white-paper-c11-743107.html" TargetMode="External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hyperlink" Target="https://www.cisco.com/c/en/us/solutions/collateral/data-center-virtualization/application-centric-infrastructure/guide-c07-743150.html" TargetMode="External"/><Relationship Id="rId19" Type="http://schemas.openxmlformats.org/officeDocument/2006/relationships/hyperlink" Target="https://www.cisco.com/c/dam/en/us/td/docs/Website/datacenter/apicmatrix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isco.com/c/en/us/solutions/collateral/data-center-virtualization/application-centric-infrastructure/white-paper-c11-743951.html" TargetMode="External"/><Relationship Id="rId14" Type="http://schemas.openxmlformats.org/officeDocument/2006/relationships/hyperlink" Target="https://www.cisco.com/c/en/us/solutions/collateral/data-center-virtualization/application-centric-infrastructure/white-paper-c11-739609.html" TargetMode="External"/><Relationship Id="rId22" Type="http://schemas.openxmlformats.org/officeDocument/2006/relationships/header" Target="header2.xml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AppData\Local\Microsoft\Windows\Temporary%20Internet%20Files\Content.Outlook\N0YQHOB6\Standard%20Apress(7x10)%20(2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6A857-E853-403E-A593-871CF90C5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 Apress(7x10) (2)</Template>
  <TotalTime>3115</TotalTime>
  <Pages>2</Pages>
  <Words>716</Words>
  <Characters>4225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creator>Rita Fernando</dc:creator>
  <cp:lastModifiedBy>Jan Janovic</cp:lastModifiedBy>
  <cp:revision>401</cp:revision>
  <cp:lastPrinted>2009-03-19T14:05:00Z</cp:lastPrinted>
  <dcterms:created xsi:type="dcterms:W3CDTF">2017-08-08T08:48:00Z</dcterms:created>
  <dcterms:modified xsi:type="dcterms:W3CDTF">2022-09-27T21:30:00Z</dcterms:modified>
</cp:coreProperties>
</file>